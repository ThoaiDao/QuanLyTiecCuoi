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26C2A" w:rsidRPr="00336AE6" w:rsidRDefault="00D26C2A" w:rsidP="00D26C2A">
      <w:pPr>
        <w:jc w:val="center"/>
        <w:rPr>
          <w:rFonts w:ascii="Times New Roman" w:hAnsi="Times New Roman" w:cs="Times New Roman"/>
          <w:b/>
          <w:color w:val="0070C0"/>
          <w:sz w:val="32"/>
        </w:rPr>
      </w:pPr>
      <w:r w:rsidRPr="00DA7CB0">
        <w:rPr>
          <w:rFonts w:cs="Times New Roman"/>
          <w:b/>
          <w:noProof/>
          <w:color w:val="0070C0"/>
        </w:rPr>
        <w:drawing>
          <wp:anchor distT="0" distB="0" distL="114300" distR="114300" simplePos="0" relativeHeight="251662336" behindDoc="1" locked="0" layoutInCell="1" allowOverlap="1" wp14:anchorId="52334BF5" wp14:editId="14F5CB93">
            <wp:simplePos x="0" y="0"/>
            <wp:positionH relativeFrom="margin">
              <wp:posOffset>-161925</wp:posOffset>
            </wp:positionH>
            <wp:positionV relativeFrom="paragraph">
              <wp:posOffset>-390525</wp:posOffset>
            </wp:positionV>
            <wp:extent cx="6381750" cy="8943975"/>
            <wp:effectExtent l="0" t="0" r="0" b="9525"/>
            <wp:wrapNone/>
            <wp:docPr id="4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81750" cy="8943975"/>
                    </a:xfrm>
                    <a:prstGeom prst="rect">
                      <a:avLst/>
                    </a:prstGeom>
                    <a:noFill/>
                  </pic:spPr>
                </pic:pic>
              </a:graphicData>
            </a:graphic>
            <wp14:sizeRelH relativeFrom="margin">
              <wp14:pctWidth>0</wp14:pctWidth>
            </wp14:sizeRelH>
            <wp14:sizeRelV relativeFrom="margin">
              <wp14:pctHeight>0</wp14:pctHeight>
            </wp14:sizeRelV>
          </wp:anchor>
        </w:drawing>
      </w:r>
      <w:r w:rsidRPr="00336AE6">
        <w:rPr>
          <w:b/>
          <w:color w:val="0070C0"/>
          <w:sz w:val="32"/>
        </w:rPr>
        <w:t xml:space="preserve"> </w:t>
      </w:r>
      <w:r w:rsidRPr="00336AE6">
        <w:rPr>
          <w:rFonts w:ascii="Times New Roman" w:hAnsi="Times New Roman" w:cs="Times New Roman"/>
          <w:b/>
          <w:color w:val="0070C0"/>
          <w:sz w:val="32"/>
        </w:rPr>
        <w:t>ĐẠI HỌC QUỐC GIA TP. HỒ CHÍ MINH</w:t>
      </w:r>
    </w:p>
    <w:p w:rsidR="00D26C2A" w:rsidRDefault="00D26C2A" w:rsidP="00D26C2A">
      <w:pPr>
        <w:jc w:val="center"/>
        <w:rPr>
          <w:rFonts w:ascii="Times New Roman" w:hAnsi="Times New Roman" w:cs="Times New Roman"/>
          <w:b/>
          <w:color w:val="0070C0"/>
          <w:sz w:val="32"/>
        </w:rPr>
      </w:pPr>
      <w:r w:rsidRPr="00336AE6">
        <w:rPr>
          <w:rFonts w:ascii="Times New Roman" w:hAnsi="Times New Roman" w:cs="Times New Roman"/>
          <w:b/>
          <w:color w:val="0070C0"/>
          <w:sz w:val="32"/>
        </w:rPr>
        <w:t>TRƯỜNG ĐẠI HỌC CÔNG NGHỆ THÔNG TIN</w:t>
      </w:r>
    </w:p>
    <w:p w:rsidR="00D26C2A" w:rsidRPr="00336AE6" w:rsidRDefault="00D26C2A" w:rsidP="00D26C2A">
      <w:pPr>
        <w:jc w:val="center"/>
        <w:rPr>
          <w:rFonts w:ascii="Times New Roman" w:hAnsi="Times New Roman" w:cs="Times New Roman"/>
          <w:b/>
          <w:color w:val="0070C0"/>
          <w:sz w:val="32"/>
        </w:rPr>
      </w:pPr>
    </w:p>
    <w:p w:rsidR="00D26C2A" w:rsidRPr="00B11342" w:rsidRDefault="00D26C2A" w:rsidP="00D26C2A">
      <w:pPr>
        <w:tabs>
          <w:tab w:val="left" w:pos="1080"/>
        </w:tabs>
        <w:jc w:val="center"/>
        <w:rPr>
          <w:rFonts w:ascii="Times New Roman" w:hAnsi="Times New Roman" w:cs="Times New Roman"/>
          <w:sz w:val="26"/>
          <w:szCs w:val="26"/>
        </w:rPr>
      </w:pPr>
      <w:r w:rsidRPr="00B11342">
        <w:rPr>
          <w:rFonts w:ascii="Times New Roman" w:hAnsi="Times New Roman" w:cs="Times New Roman"/>
          <w:b/>
          <w:noProof/>
          <w:sz w:val="26"/>
          <w:szCs w:val="26"/>
        </w:rPr>
        <w:drawing>
          <wp:inline distT="0" distB="0" distL="0" distR="0" wp14:anchorId="348F8A83" wp14:editId="01C1A1B4">
            <wp:extent cx="2028825" cy="1733194"/>
            <wp:effectExtent l="0" t="0" r="0" b="635"/>
            <wp:docPr id="4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ui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10800" cy="1803224"/>
                    </a:xfrm>
                    <a:prstGeom prst="rect">
                      <a:avLst/>
                    </a:prstGeom>
                  </pic:spPr>
                </pic:pic>
              </a:graphicData>
            </a:graphic>
          </wp:inline>
        </w:drawing>
      </w:r>
    </w:p>
    <w:p w:rsidR="000E6168" w:rsidRPr="00AE1910" w:rsidRDefault="000E6168" w:rsidP="000E6168">
      <w:pPr>
        <w:tabs>
          <w:tab w:val="left" w:pos="4560"/>
          <w:tab w:val="left" w:pos="6300"/>
        </w:tabs>
        <w:spacing w:before="80" w:after="80"/>
        <w:jc w:val="center"/>
        <w:rPr>
          <w:rFonts w:cs="Times New Roman"/>
          <w:sz w:val="10"/>
        </w:rPr>
      </w:pPr>
    </w:p>
    <w:p w:rsidR="000E6168" w:rsidRPr="00AE1910" w:rsidRDefault="000E6168" w:rsidP="000E6168">
      <w:pPr>
        <w:tabs>
          <w:tab w:val="left" w:pos="4560"/>
          <w:tab w:val="left" w:pos="6300"/>
        </w:tabs>
        <w:spacing w:before="80" w:after="80"/>
        <w:jc w:val="center"/>
        <w:rPr>
          <w:rFonts w:cs="Times New Roman"/>
          <w:sz w:val="10"/>
        </w:rPr>
      </w:pPr>
    </w:p>
    <w:p w:rsidR="000E6168" w:rsidRPr="00D26C2A" w:rsidRDefault="00D26C2A" w:rsidP="00D26C2A">
      <w:pPr>
        <w:tabs>
          <w:tab w:val="left" w:pos="4560"/>
          <w:tab w:val="left" w:pos="6300"/>
        </w:tabs>
        <w:spacing w:before="80" w:after="80"/>
        <w:jc w:val="center"/>
        <w:rPr>
          <w:rFonts w:cs="Times New Roman"/>
          <w:b/>
          <w:color w:val="FF0000"/>
          <w:sz w:val="56"/>
          <w:szCs w:val="56"/>
        </w:rPr>
      </w:pPr>
      <w:r>
        <w:rPr>
          <w:rFonts w:cs="Times New Roman"/>
          <w:b/>
          <w:color w:val="FF0000"/>
          <w:sz w:val="56"/>
          <w:szCs w:val="56"/>
        </w:rPr>
        <w:t xml:space="preserve">    </w:t>
      </w:r>
    </w:p>
    <w:p w:rsidR="000E6168" w:rsidRPr="00D26C2A" w:rsidRDefault="000E6168" w:rsidP="000E6168">
      <w:pPr>
        <w:tabs>
          <w:tab w:val="left" w:pos="4560"/>
          <w:tab w:val="left" w:pos="6300"/>
        </w:tabs>
        <w:spacing w:before="80" w:after="80"/>
        <w:jc w:val="center"/>
        <w:rPr>
          <w:rFonts w:ascii="Times New Roman" w:hAnsi="Times New Roman" w:cs="Times New Roman"/>
          <w:b/>
          <w:color w:val="FF0000"/>
          <w:sz w:val="40"/>
          <w:szCs w:val="40"/>
        </w:rPr>
      </w:pPr>
      <w:r w:rsidRPr="00D26C2A">
        <w:rPr>
          <w:rFonts w:ascii="Times New Roman" w:hAnsi="Times New Roman" w:cs="Times New Roman"/>
          <w:b/>
          <w:color w:val="FF0000"/>
          <w:sz w:val="40"/>
          <w:szCs w:val="40"/>
        </w:rPr>
        <w:t>BÁO CÁO ĐỒ ÁN CUỐI KỲ</w:t>
      </w:r>
    </w:p>
    <w:p w:rsidR="000E6168" w:rsidRPr="00D26C2A" w:rsidRDefault="000E6168" w:rsidP="000E6168">
      <w:pPr>
        <w:tabs>
          <w:tab w:val="left" w:pos="4560"/>
          <w:tab w:val="left" w:pos="6300"/>
        </w:tabs>
        <w:spacing w:before="80" w:after="80"/>
        <w:jc w:val="center"/>
        <w:rPr>
          <w:rFonts w:ascii="Times New Roman" w:hAnsi="Times New Roman" w:cs="Times New Roman"/>
          <w:b/>
          <w:sz w:val="36"/>
          <w:szCs w:val="36"/>
        </w:rPr>
      </w:pPr>
      <w:r w:rsidRPr="00D26C2A">
        <w:rPr>
          <w:rFonts w:ascii="Times New Roman" w:hAnsi="Times New Roman" w:cs="Times New Roman"/>
          <w:b/>
          <w:color w:val="FF0000"/>
          <w:sz w:val="36"/>
          <w:szCs w:val="36"/>
          <w:u w:val="single"/>
        </w:rPr>
        <w:t>Môn</w:t>
      </w:r>
      <w:r w:rsidRPr="00D26C2A">
        <w:rPr>
          <w:rFonts w:ascii="Times New Roman" w:hAnsi="Times New Roman" w:cs="Times New Roman"/>
          <w:b/>
          <w:color w:val="FF0000"/>
          <w:sz w:val="36"/>
          <w:szCs w:val="36"/>
        </w:rPr>
        <w:t>: Nhập Môn Công Nghệ Phần Mềm</w:t>
      </w:r>
    </w:p>
    <w:p w:rsidR="000E6168" w:rsidRPr="00D26C2A" w:rsidRDefault="000E6168" w:rsidP="000E6168">
      <w:pPr>
        <w:tabs>
          <w:tab w:val="left" w:pos="4560"/>
          <w:tab w:val="left" w:pos="6300"/>
        </w:tabs>
        <w:spacing w:before="80" w:after="80"/>
        <w:jc w:val="center"/>
        <w:rPr>
          <w:rFonts w:ascii="Times New Roman" w:hAnsi="Times New Roman" w:cs="Times New Roman"/>
          <w:b/>
          <w:color w:val="5B9BD5" w:themeColor="accent5"/>
          <w:sz w:val="36"/>
          <w:szCs w:val="36"/>
          <w:u w:val="single"/>
        </w:rPr>
      </w:pPr>
      <w:r w:rsidRPr="00D26C2A">
        <w:rPr>
          <w:rFonts w:ascii="Times New Roman" w:hAnsi="Times New Roman" w:cs="Times New Roman"/>
          <w:b/>
          <w:color w:val="5B9BD5" w:themeColor="accent5"/>
          <w:sz w:val="36"/>
          <w:szCs w:val="36"/>
          <w:u w:val="single"/>
        </w:rPr>
        <w:t>Đề tài</w:t>
      </w:r>
      <w:r w:rsidRPr="00D26C2A">
        <w:rPr>
          <w:rFonts w:ascii="Times New Roman" w:hAnsi="Times New Roman" w:cs="Times New Roman"/>
          <w:b/>
          <w:color w:val="5B9BD5" w:themeColor="accent5"/>
          <w:sz w:val="36"/>
          <w:szCs w:val="36"/>
        </w:rPr>
        <w:t>:</w:t>
      </w:r>
      <w:r w:rsidR="00D26C2A" w:rsidRPr="00D26C2A">
        <w:rPr>
          <w:rFonts w:ascii="Times New Roman" w:hAnsi="Times New Roman" w:cs="Times New Roman"/>
          <w:b/>
          <w:color w:val="5B9BD5" w:themeColor="accent5"/>
          <w:sz w:val="36"/>
          <w:szCs w:val="36"/>
        </w:rPr>
        <w:t xml:space="preserve"> </w:t>
      </w:r>
      <w:r w:rsidRPr="00D26C2A">
        <w:rPr>
          <w:rFonts w:ascii="Times New Roman" w:hAnsi="Times New Roman" w:cs="Times New Roman"/>
          <w:b/>
          <w:color w:val="5B9BD5" w:themeColor="accent5"/>
          <w:sz w:val="36"/>
          <w:szCs w:val="36"/>
        </w:rPr>
        <w:t>Quản lý tiệc cưới nhà hàng Grand Palace</w:t>
      </w:r>
    </w:p>
    <w:p w:rsidR="000E6168" w:rsidRPr="00D26C2A" w:rsidRDefault="000E6168" w:rsidP="000E6168">
      <w:pPr>
        <w:tabs>
          <w:tab w:val="left" w:pos="4560"/>
          <w:tab w:val="left" w:pos="6300"/>
        </w:tabs>
        <w:spacing w:before="80" w:after="80"/>
        <w:jc w:val="center"/>
        <w:rPr>
          <w:rFonts w:ascii="Times New Roman" w:hAnsi="Times New Roman" w:cs="Times New Roman"/>
          <w:b/>
          <w:sz w:val="32"/>
          <w:szCs w:val="32"/>
          <w:u w:val="single"/>
        </w:rPr>
      </w:pPr>
    </w:p>
    <w:p w:rsidR="000E6168" w:rsidRPr="00D26C2A" w:rsidRDefault="000E6168" w:rsidP="000E6168">
      <w:pPr>
        <w:tabs>
          <w:tab w:val="left" w:pos="4560"/>
          <w:tab w:val="left" w:pos="6300"/>
        </w:tabs>
        <w:spacing w:before="80" w:after="80"/>
        <w:jc w:val="center"/>
        <w:rPr>
          <w:rFonts w:ascii="Times New Roman" w:hAnsi="Times New Roman" w:cs="Times New Roman"/>
          <w:b/>
          <w:sz w:val="28"/>
          <w:szCs w:val="28"/>
        </w:rPr>
      </w:pPr>
      <w:r w:rsidRPr="00D26C2A">
        <w:rPr>
          <w:rFonts w:ascii="Times New Roman" w:hAnsi="Times New Roman" w:cs="Times New Roman"/>
          <w:b/>
          <w:sz w:val="28"/>
          <w:szCs w:val="28"/>
        </w:rPr>
        <w:t xml:space="preserve">GVHD: </w:t>
      </w:r>
      <w:r w:rsidR="00F6462E" w:rsidRPr="00D26C2A">
        <w:rPr>
          <w:rFonts w:ascii="Times New Roman" w:hAnsi="Times New Roman" w:cs="Times New Roman"/>
          <w:b/>
          <w:sz w:val="28"/>
          <w:szCs w:val="28"/>
        </w:rPr>
        <w:t xml:space="preserve">Ths. </w:t>
      </w:r>
      <w:r w:rsidRPr="00D26C2A">
        <w:rPr>
          <w:rFonts w:ascii="Times New Roman" w:hAnsi="Times New Roman" w:cs="Times New Roman"/>
          <w:b/>
          <w:sz w:val="28"/>
          <w:szCs w:val="28"/>
        </w:rPr>
        <w:t>Nguyễn Công Hoan</w:t>
      </w:r>
    </w:p>
    <w:p w:rsidR="000E6168" w:rsidRPr="00D26C2A" w:rsidRDefault="000E6168" w:rsidP="000E6168">
      <w:pPr>
        <w:tabs>
          <w:tab w:val="left" w:pos="4560"/>
          <w:tab w:val="left" w:pos="6300"/>
        </w:tabs>
        <w:spacing w:before="80" w:after="80"/>
        <w:jc w:val="center"/>
        <w:rPr>
          <w:rFonts w:ascii="Times New Roman" w:hAnsi="Times New Roman" w:cs="Times New Roman"/>
          <w:b/>
          <w:sz w:val="32"/>
          <w:szCs w:val="32"/>
          <w:u w:val="single"/>
        </w:rPr>
      </w:pPr>
    </w:p>
    <w:p w:rsidR="000E6168" w:rsidRPr="00D26C2A" w:rsidRDefault="000E6168" w:rsidP="000E6168">
      <w:pPr>
        <w:tabs>
          <w:tab w:val="left" w:pos="540"/>
          <w:tab w:val="left" w:pos="4560"/>
          <w:tab w:val="left" w:pos="5040"/>
        </w:tabs>
        <w:spacing w:before="80" w:after="80"/>
        <w:jc w:val="center"/>
        <w:rPr>
          <w:rFonts w:ascii="Times New Roman" w:hAnsi="Times New Roman" w:cs="Times New Roman"/>
          <w:b/>
          <w:i/>
          <w:sz w:val="28"/>
          <w:szCs w:val="28"/>
        </w:rPr>
      </w:pPr>
      <w:r w:rsidRPr="00D26C2A">
        <w:rPr>
          <w:rFonts w:ascii="Times New Roman" w:hAnsi="Times New Roman" w:cs="Times New Roman"/>
          <w:b/>
          <w:i/>
          <w:sz w:val="28"/>
          <w:szCs w:val="28"/>
        </w:rPr>
        <w:t>Nhóm thực hiện:</w:t>
      </w:r>
    </w:p>
    <w:p w:rsidR="000E6168" w:rsidRPr="00D26C2A" w:rsidRDefault="000E6168" w:rsidP="000E6168">
      <w:pPr>
        <w:tabs>
          <w:tab w:val="left" w:pos="540"/>
          <w:tab w:val="left" w:pos="4560"/>
          <w:tab w:val="left" w:pos="5040"/>
        </w:tabs>
        <w:spacing w:before="80" w:after="80"/>
        <w:rPr>
          <w:rFonts w:ascii="Times New Roman" w:hAnsi="Times New Roman" w:cs="Times New Roman"/>
          <w:sz w:val="24"/>
          <w:szCs w:val="24"/>
        </w:rPr>
      </w:pPr>
      <w:r w:rsidRPr="00D26C2A">
        <w:rPr>
          <w:rFonts w:ascii="Times New Roman" w:hAnsi="Times New Roman" w:cs="Times New Roman"/>
        </w:rPr>
        <w:tab/>
      </w:r>
      <w:r w:rsidRPr="00D26C2A">
        <w:rPr>
          <w:rFonts w:ascii="Times New Roman" w:hAnsi="Times New Roman" w:cs="Times New Roman"/>
        </w:rPr>
        <w:tab/>
      </w:r>
      <w:r w:rsidRPr="00D26C2A">
        <w:rPr>
          <w:rFonts w:ascii="Times New Roman" w:hAnsi="Times New Roman" w:cs="Times New Roman"/>
        </w:rPr>
        <w:tab/>
      </w:r>
      <w:r w:rsidR="00D26C2A">
        <w:rPr>
          <w:rFonts w:ascii="Times New Roman" w:hAnsi="Times New Roman" w:cs="Times New Roman"/>
        </w:rPr>
        <w:t xml:space="preserve"> </w:t>
      </w:r>
      <w:r w:rsidRPr="00D26C2A">
        <w:rPr>
          <w:rFonts w:ascii="Times New Roman" w:hAnsi="Times New Roman" w:cs="Times New Roman"/>
          <w:sz w:val="24"/>
          <w:szCs w:val="24"/>
        </w:rPr>
        <w:t>Trương Thị Thu Thiên – 16521168</w:t>
      </w:r>
      <w:r w:rsidRPr="00D26C2A">
        <w:rPr>
          <w:rFonts w:ascii="Times New Roman" w:hAnsi="Times New Roman" w:cs="Times New Roman"/>
          <w:sz w:val="24"/>
          <w:szCs w:val="24"/>
        </w:rPr>
        <w:tab/>
      </w:r>
    </w:p>
    <w:p w:rsidR="000E6168" w:rsidRPr="00D26C2A" w:rsidRDefault="00D26C2A" w:rsidP="000E6168">
      <w:pPr>
        <w:tabs>
          <w:tab w:val="left" w:pos="4050"/>
          <w:tab w:val="left" w:pos="4560"/>
          <w:tab w:val="left" w:pos="5040"/>
        </w:tabs>
        <w:spacing w:before="80" w:after="80"/>
        <w:ind w:left="3870"/>
        <w:rPr>
          <w:rFonts w:ascii="Times New Roman" w:hAnsi="Times New Roman" w:cs="Times New Roman"/>
          <w:sz w:val="24"/>
          <w:szCs w:val="24"/>
        </w:rPr>
      </w:pPr>
      <w:r>
        <w:rPr>
          <w:rFonts w:ascii="Times New Roman" w:hAnsi="Times New Roman" w:cs="Times New Roman"/>
          <w:sz w:val="24"/>
          <w:szCs w:val="24"/>
        </w:rPr>
        <w:t xml:space="preserve">                    </w:t>
      </w:r>
      <w:r w:rsidR="000E6168" w:rsidRPr="00D26C2A">
        <w:rPr>
          <w:rFonts w:ascii="Times New Roman" w:hAnsi="Times New Roman" w:cs="Times New Roman"/>
          <w:sz w:val="24"/>
          <w:szCs w:val="24"/>
        </w:rPr>
        <w:t xml:space="preserve"> Đào Anh Nữ Huyền Thoại – 16521188</w:t>
      </w:r>
    </w:p>
    <w:p w:rsidR="000E6168" w:rsidRPr="00D26C2A" w:rsidRDefault="00D26C2A" w:rsidP="000E6168">
      <w:pPr>
        <w:tabs>
          <w:tab w:val="left" w:pos="540"/>
          <w:tab w:val="left" w:pos="4560"/>
          <w:tab w:val="left" w:pos="5040"/>
        </w:tabs>
        <w:spacing w:before="80" w:after="80"/>
        <w:ind w:left="3960"/>
        <w:jc w:val="center"/>
        <w:rPr>
          <w:rFonts w:ascii="Times New Roman" w:hAnsi="Times New Roman" w:cs="Times New Roman"/>
          <w:sz w:val="24"/>
          <w:szCs w:val="24"/>
        </w:rPr>
      </w:pPr>
      <w:r>
        <w:rPr>
          <w:rFonts w:ascii="Times New Roman" w:hAnsi="Times New Roman" w:cs="Times New Roman"/>
          <w:sz w:val="24"/>
          <w:szCs w:val="24"/>
        </w:rPr>
        <w:t xml:space="preserve">  </w:t>
      </w:r>
      <w:r w:rsidR="000E6168" w:rsidRPr="00D26C2A">
        <w:rPr>
          <w:rFonts w:ascii="Times New Roman" w:hAnsi="Times New Roman" w:cs="Times New Roman"/>
          <w:sz w:val="24"/>
          <w:szCs w:val="24"/>
        </w:rPr>
        <w:t>Nguyễn Thái Dương – 16520269</w:t>
      </w:r>
    </w:p>
    <w:p w:rsidR="000E6168" w:rsidRPr="00D26C2A" w:rsidRDefault="00D26C2A" w:rsidP="000E6168">
      <w:pPr>
        <w:tabs>
          <w:tab w:val="left" w:pos="540"/>
          <w:tab w:val="left" w:pos="4680"/>
          <w:tab w:val="left" w:pos="5760"/>
        </w:tabs>
        <w:spacing w:before="80" w:after="80"/>
        <w:ind w:left="5040"/>
        <w:rPr>
          <w:rFonts w:ascii="Times New Roman" w:hAnsi="Times New Roman" w:cs="Times New Roman"/>
        </w:rPr>
      </w:pPr>
      <w:r>
        <w:rPr>
          <w:rFonts w:ascii="Times New Roman" w:hAnsi="Times New Roman" w:cs="Times New Roman"/>
          <w:sz w:val="24"/>
          <w:szCs w:val="24"/>
        </w:rPr>
        <w:t xml:space="preserve">  </w:t>
      </w:r>
      <w:r w:rsidR="000E6168" w:rsidRPr="00D26C2A">
        <w:rPr>
          <w:rFonts w:ascii="Times New Roman" w:hAnsi="Times New Roman" w:cs="Times New Roman"/>
          <w:sz w:val="24"/>
          <w:szCs w:val="24"/>
        </w:rPr>
        <w:t>Lê Duy Tân - 16521074</w:t>
      </w:r>
    </w:p>
    <w:p w:rsidR="000E6168" w:rsidRPr="00D26C2A" w:rsidRDefault="000E6168" w:rsidP="000E6168">
      <w:pPr>
        <w:rPr>
          <w:rFonts w:ascii="Times New Roman" w:hAnsi="Times New Roman" w:cs="Times New Roman"/>
        </w:rPr>
      </w:pPr>
    </w:p>
    <w:p w:rsidR="00106AB4" w:rsidRPr="00D26C2A" w:rsidRDefault="00106AB4">
      <w:pPr>
        <w:rPr>
          <w:rFonts w:ascii="Times New Roman" w:hAnsi="Times New Roman" w:cs="Times New Roman"/>
        </w:rPr>
      </w:pPr>
    </w:p>
    <w:p w:rsidR="000E6168" w:rsidRPr="00D26C2A" w:rsidRDefault="000E6168">
      <w:pPr>
        <w:rPr>
          <w:rFonts w:ascii="Times New Roman" w:hAnsi="Times New Roman" w:cs="Times New Roman"/>
        </w:rPr>
      </w:pPr>
    </w:p>
    <w:p w:rsidR="000E6168" w:rsidRDefault="000E6168" w:rsidP="000E6168">
      <w:pPr>
        <w:jc w:val="center"/>
        <w:rPr>
          <w:rFonts w:ascii="Times New Roman" w:hAnsi="Times New Roman" w:cs="Times New Roman"/>
        </w:rPr>
      </w:pPr>
      <w:r w:rsidRPr="00D26C2A">
        <w:rPr>
          <w:rFonts w:ascii="Times New Roman" w:hAnsi="Times New Roman" w:cs="Times New Roman"/>
        </w:rPr>
        <w:t>TPHCM, ngày 01 tháng 07 năm 2018</w:t>
      </w:r>
    </w:p>
    <w:p w:rsidR="00AC287D" w:rsidRDefault="00AC287D" w:rsidP="000E6168">
      <w:pPr>
        <w:jc w:val="center"/>
      </w:pPr>
    </w:p>
    <w:p w:rsidR="000E2717" w:rsidRPr="00AC287D" w:rsidRDefault="000E2717" w:rsidP="000E2717">
      <w:pPr>
        <w:pStyle w:val="u1"/>
        <w:jc w:val="center"/>
        <w:rPr>
          <w:sz w:val="32"/>
          <w:szCs w:val="32"/>
        </w:rPr>
      </w:pPr>
      <w:bookmarkStart w:id="0" w:name="_Toc514713227"/>
      <w:bookmarkStart w:id="1" w:name="_Toc518343975"/>
      <w:r w:rsidRPr="00AC287D">
        <w:rPr>
          <w:sz w:val="32"/>
          <w:szCs w:val="32"/>
        </w:rPr>
        <w:lastRenderedPageBreak/>
        <w:t>Mở Đầu</w:t>
      </w:r>
      <w:bookmarkEnd w:id="0"/>
      <w:bookmarkEnd w:id="1"/>
    </w:p>
    <w:p w:rsidR="000E2717" w:rsidRPr="00AC287D" w:rsidRDefault="000E2717" w:rsidP="000E2717">
      <w:pPr>
        <w:rPr>
          <w:rFonts w:ascii="Times New Roman" w:hAnsi="Times New Roman" w:cs="Times New Roman"/>
          <w:lang w:val="vi-VN" w:eastAsia="vi-VN"/>
        </w:rPr>
      </w:pPr>
    </w:p>
    <w:p w:rsidR="000E2717" w:rsidRPr="00AC287D" w:rsidRDefault="000E2717" w:rsidP="000E2717">
      <w:pPr>
        <w:tabs>
          <w:tab w:val="left" w:pos="1080"/>
        </w:tabs>
        <w:jc w:val="both"/>
        <w:rPr>
          <w:rFonts w:ascii="Times New Roman" w:hAnsi="Times New Roman" w:cs="Times New Roman"/>
          <w:sz w:val="24"/>
          <w:szCs w:val="24"/>
        </w:rPr>
      </w:pPr>
      <w:r w:rsidRPr="00AC287D">
        <w:rPr>
          <w:rFonts w:ascii="Times New Roman" w:hAnsi="Times New Roman" w:cs="Times New Roman"/>
          <w:sz w:val="24"/>
          <w:szCs w:val="24"/>
        </w:rPr>
        <w:t xml:space="preserve">        Ngày nay, tiệc cưới ngày càng phổ biến hơn và dần dần trở thành nghi thức không thể thiếu của các đôi uyên ương. Chúng ta có thể dễ dàng bắt gặp một tiệc cưới trong hầu hết các nhà hàng hay khách sạn dù là sang trọng hay bình dân. Tiệc cưới từ lâu đã là một hình thức ăn uống rất phổ biến trên thế giới và cũng không còn xa lạ với nhiều người Việt Nam. </w:t>
      </w:r>
    </w:p>
    <w:p w:rsidR="000E2717" w:rsidRPr="00AC287D" w:rsidRDefault="000E2717" w:rsidP="000E2717">
      <w:pPr>
        <w:tabs>
          <w:tab w:val="left" w:pos="1080"/>
        </w:tabs>
        <w:jc w:val="both"/>
        <w:rPr>
          <w:rFonts w:ascii="Times New Roman" w:hAnsi="Times New Roman" w:cs="Times New Roman"/>
          <w:sz w:val="24"/>
          <w:szCs w:val="24"/>
        </w:rPr>
      </w:pPr>
      <w:r w:rsidRPr="00AC287D">
        <w:rPr>
          <w:rFonts w:ascii="Times New Roman" w:hAnsi="Times New Roman" w:cs="Times New Roman"/>
          <w:sz w:val="24"/>
          <w:szCs w:val="24"/>
        </w:rPr>
        <w:t xml:space="preserve">        Gần đây, kinh tế ngày càng phát triển, thịnh vượng và đời sống người dân được nâng cao thì việc tổ chức một tiệc cưới thật long trọng cũng được các đôi vợ chồng trẻ chú trọng, quan tâm. Chính vì thế, các nhà hàng phải đa dạng loại hình phục vụ ngày càng phong phú, đặc sắc để có thể đáp ứng nhu cầu khách hàng. </w:t>
      </w:r>
    </w:p>
    <w:p w:rsidR="000E2717" w:rsidRPr="00AC287D" w:rsidRDefault="000E2717" w:rsidP="000E2717">
      <w:pPr>
        <w:tabs>
          <w:tab w:val="left" w:pos="1080"/>
        </w:tabs>
        <w:jc w:val="both"/>
        <w:rPr>
          <w:rFonts w:ascii="Times New Roman" w:hAnsi="Times New Roman" w:cs="Times New Roman"/>
          <w:sz w:val="24"/>
          <w:szCs w:val="24"/>
        </w:rPr>
      </w:pPr>
      <w:r w:rsidRPr="00AC287D">
        <w:rPr>
          <w:rFonts w:ascii="Times New Roman" w:hAnsi="Times New Roman" w:cs="Times New Roman"/>
          <w:sz w:val="24"/>
          <w:szCs w:val="24"/>
        </w:rPr>
        <w:t xml:space="preserve">        Sự ra đời của công nghệ tiệc cưới trong các nhà hàng được đánh giá là một bước chuyển biến rõ rệt về nhận thức của người làm du lịch về ý tưởng: “Làm mới một dịch vụ cũ”. Đơn giản là họ đã biến một buổi tiệc cưới ban đầu đơn giản chỉ gồm bạn bè thân thuộc, nhân viên phục vụ, quản lý của nhà hàng thì giờ đây mô hình ấy đã phát triển lên một tầm vóc mới, dáng vẻ mới. </w:t>
      </w:r>
    </w:p>
    <w:p w:rsidR="000E2717" w:rsidRPr="00AC287D" w:rsidRDefault="000E2717" w:rsidP="000E2717">
      <w:pPr>
        <w:tabs>
          <w:tab w:val="left" w:pos="1080"/>
        </w:tabs>
        <w:jc w:val="both"/>
        <w:rPr>
          <w:rFonts w:ascii="Times New Roman" w:hAnsi="Times New Roman" w:cs="Times New Roman"/>
          <w:sz w:val="24"/>
          <w:szCs w:val="24"/>
        </w:rPr>
      </w:pPr>
      <w:r w:rsidRPr="00AC287D">
        <w:rPr>
          <w:rFonts w:ascii="Times New Roman" w:hAnsi="Times New Roman" w:cs="Times New Roman"/>
          <w:sz w:val="24"/>
          <w:szCs w:val="24"/>
        </w:rPr>
        <w:t xml:space="preserve">      Vậy để có thể tổ chức được một tiệc cưới đúng nghĩa, có hiệu quả cao, mang lại sự hài lòng cho khách thì cần có những gì, phải chuẩn bị những gì về cơ sở vật chất cũng như trang thiết bị? Những đồ dùng cơ bản nhất để dùng cho một buổi tiệc cần đạt được những yêu cầu gì? Các yêu cầu về chất lượng của công nghệ tiệc cưới bao gỗm những gì? Những tồn tại cần khắc phục và phải cải tiến nó như thế nào?... Đó là những câu hỏi đầu tiên mà một công nghệ tiệc cưới cần phải giải quyết. </w:t>
      </w:r>
    </w:p>
    <w:p w:rsidR="008F09C2" w:rsidRDefault="000E2717" w:rsidP="000E2717">
      <w:pPr>
        <w:tabs>
          <w:tab w:val="left" w:pos="1080"/>
        </w:tabs>
        <w:jc w:val="both"/>
        <w:rPr>
          <w:sz w:val="28"/>
          <w:szCs w:val="28"/>
        </w:rPr>
      </w:pPr>
      <w:r w:rsidRPr="00AC287D">
        <w:rPr>
          <w:rFonts w:ascii="Times New Roman" w:hAnsi="Times New Roman" w:cs="Times New Roman"/>
          <w:sz w:val="24"/>
          <w:szCs w:val="24"/>
        </w:rPr>
        <w:t xml:space="preserve">        Để làm rõ hơn những vấn đề trên, em xin trình bày, mô tả các biện pháp cải tiến nhằm hoàn thiện chất lượng phục vụ tiệc cưới tại nhà hàng Đông Kinh thông qua đề tài: </w:t>
      </w:r>
      <w:proofErr w:type="gramStart"/>
      <w:r w:rsidRPr="00AC287D">
        <w:rPr>
          <w:rFonts w:ascii="Times New Roman" w:hAnsi="Times New Roman" w:cs="Times New Roman"/>
          <w:sz w:val="24"/>
          <w:szCs w:val="24"/>
        </w:rPr>
        <w:t>“ Mô</w:t>
      </w:r>
      <w:proofErr w:type="gramEnd"/>
      <w:r w:rsidRPr="00AC287D">
        <w:rPr>
          <w:rFonts w:ascii="Times New Roman" w:hAnsi="Times New Roman" w:cs="Times New Roman"/>
          <w:sz w:val="24"/>
          <w:szCs w:val="24"/>
        </w:rPr>
        <w:t xml:space="preserve"> tả  phần mềm quản lý tiệc cưới tại nhà hàng  Đông Kinh</w:t>
      </w:r>
      <w:r w:rsidRPr="00AC287D">
        <w:rPr>
          <w:rFonts w:ascii="Times New Roman" w:hAnsi="Times New Roman" w:cs="Times New Roman"/>
          <w:sz w:val="28"/>
          <w:szCs w:val="28"/>
        </w:rPr>
        <w:t>”.</w:t>
      </w:r>
      <w:r w:rsidR="008F09C2" w:rsidRPr="00AC287D">
        <w:rPr>
          <w:rFonts w:ascii="Times New Roman" w:hAnsi="Times New Roman" w:cs="Times New Roman"/>
          <w:sz w:val="28"/>
          <w:szCs w:val="28"/>
        </w:rPr>
        <w:br w:type="page"/>
      </w:r>
    </w:p>
    <w:sdt>
      <w:sdtPr>
        <w:rPr>
          <w:rFonts w:ascii="Times New Roman" w:hAnsi="Times New Roman" w:cs="Times New Roman"/>
          <w:lang w:val="vi-VN"/>
        </w:rPr>
        <w:id w:val="-45995291"/>
        <w:docPartObj>
          <w:docPartGallery w:val="Table of Contents"/>
          <w:docPartUnique/>
        </w:docPartObj>
      </w:sdtPr>
      <w:sdtEndPr>
        <w:rPr>
          <w:rFonts w:eastAsiaTheme="minorHAnsi"/>
          <w:b/>
          <w:bCs/>
          <w:color w:val="auto"/>
          <w:sz w:val="22"/>
          <w:szCs w:val="22"/>
        </w:rPr>
      </w:sdtEndPr>
      <w:sdtContent>
        <w:p w:rsidR="008F09C2" w:rsidRPr="001002C8" w:rsidRDefault="008F09C2">
          <w:pPr>
            <w:pStyle w:val="uMucluc"/>
            <w:rPr>
              <w:rFonts w:ascii="Times New Roman" w:hAnsi="Times New Roman" w:cs="Times New Roman"/>
            </w:rPr>
          </w:pPr>
          <w:r w:rsidRPr="001002C8">
            <w:rPr>
              <w:rFonts w:ascii="Times New Roman" w:hAnsi="Times New Roman" w:cs="Times New Roman"/>
            </w:rPr>
            <w:t>Mục lục</w:t>
          </w:r>
        </w:p>
        <w:p w:rsidR="00F2496C" w:rsidRPr="001002C8" w:rsidRDefault="008F09C2">
          <w:pPr>
            <w:pStyle w:val="Mucluc1"/>
            <w:tabs>
              <w:tab w:val="right" w:leader="dot" w:pos="9350"/>
            </w:tabs>
            <w:rPr>
              <w:rFonts w:ascii="Times New Roman" w:eastAsiaTheme="minorEastAsia" w:hAnsi="Times New Roman" w:cs="Times New Roman"/>
              <w:noProof/>
            </w:rPr>
          </w:pPr>
          <w:r w:rsidRPr="001002C8">
            <w:rPr>
              <w:rFonts w:ascii="Times New Roman" w:hAnsi="Times New Roman" w:cs="Times New Roman"/>
            </w:rPr>
            <w:fldChar w:fldCharType="begin"/>
          </w:r>
          <w:r w:rsidRPr="001002C8">
            <w:rPr>
              <w:rFonts w:ascii="Times New Roman" w:hAnsi="Times New Roman" w:cs="Times New Roman"/>
            </w:rPr>
            <w:instrText xml:space="preserve"> TOC \o "1-4" \h \z \u </w:instrText>
          </w:r>
          <w:r w:rsidRPr="001002C8">
            <w:rPr>
              <w:rFonts w:ascii="Times New Roman" w:hAnsi="Times New Roman" w:cs="Times New Roman"/>
            </w:rPr>
            <w:fldChar w:fldCharType="separate"/>
          </w:r>
          <w:hyperlink w:anchor="_Toc518343975" w:history="1">
            <w:r w:rsidR="00F2496C" w:rsidRPr="001002C8">
              <w:rPr>
                <w:rStyle w:val="Siuktni"/>
                <w:rFonts w:ascii="Times New Roman" w:hAnsi="Times New Roman" w:cs="Times New Roman"/>
                <w:b/>
                <w:noProof/>
              </w:rPr>
              <w:t>Mở Đầu</w:t>
            </w:r>
            <w:r w:rsidR="00F2496C" w:rsidRPr="001002C8">
              <w:rPr>
                <w:rFonts w:ascii="Times New Roman" w:hAnsi="Times New Roman" w:cs="Times New Roman"/>
                <w:noProof/>
                <w:webHidden/>
              </w:rPr>
              <w:tab/>
            </w:r>
            <w:r w:rsidR="00F2496C" w:rsidRPr="001002C8">
              <w:rPr>
                <w:rFonts w:ascii="Times New Roman" w:hAnsi="Times New Roman" w:cs="Times New Roman"/>
                <w:noProof/>
                <w:webHidden/>
              </w:rPr>
              <w:fldChar w:fldCharType="begin"/>
            </w:r>
            <w:r w:rsidR="00F2496C" w:rsidRPr="001002C8">
              <w:rPr>
                <w:rFonts w:ascii="Times New Roman" w:hAnsi="Times New Roman" w:cs="Times New Roman"/>
                <w:noProof/>
                <w:webHidden/>
              </w:rPr>
              <w:instrText xml:space="preserve"> PAGEREF _Toc518343975 \h </w:instrText>
            </w:r>
            <w:r w:rsidR="00F2496C" w:rsidRPr="001002C8">
              <w:rPr>
                <w:rFonts w:ascii="Times New Roman" w:hAnsi="Times New Roman" w:cs="Times New Roman"/>
                <w:noProof/>
                <w:webHidden/>
              </w:rPr>
            </w:r>
            <w:r w:rsidR="00F2496C" w:rsidRPr="001002C8">
              <w:rPr>
                <w:rFonts w:ascii="Times New Roman" w:hAnsi="Times New Roman" w:cs="Times New Roman"/>
                <w:noProof/>
                <w:webHidden/>
              </w:rPr>
              <w:fldChar w:fldCharType="separate"/>
            </w:r>
            <w:r w:rsidR="00F2496C" w:rsidRPr="001002C8">
              <w:rPr>
                <w:rFonts w:ascii="Times New Roman" w:hAnsi="Times New Roman" w:cs="Times New Roman"/>
                <w:noProof/>
                <w:webHidden/>
              </w:rPr>
              <w:t>2</w:t>
            </w:r>
            <w:r w:rsidR="00F2496C" w:rsidRPr="001002C8">
              <w:rPr>
                <w:rFonts w:ascii="Times New Roman" w:hAnsi="Times New Roman" w:cs="Times New Roman"/>
                <w:noProof/>
                <w:webHidden/>
              </w:rPr>
              <w:fldChar w:fldCharType="end"/>
            </w:r>
          </w:hyperlink>
        </w:p>
        <w:p w:rsidR="00F2496C" w:rsidRPr="001002C8" w:rsidRDefault="00F2496C">
          <w:pPr>
            <w:pStyle w:val="Mucluc1"/>
            <w:tabs>
              <w:tab w:val="right" w:leader="dot" w:pos="9350"/>
            </w:tabs>
            <w:rPr>
              <w:rFonts w:ascii="Times New Roman" w:eastAsiaTheme="minorEastAsia" w:hAnsi="Times New Roman" w:cs="Times New Roman"/>
              <w:noProof/>
            </w:rPr>
          </w:pPr>
          <w:hyperlink w:anchor="_Toc518343976" w:history="1">
            <w:r w:rsidRPr="001002C8">
              <w:rPr>
                <w:rStyle w:val="Siuktni"/>
                <w:rFonts w:ascii="Times New Roman" w:hAnsi="Times New Roman" w:cs="Times New Roman"/>
                <w:b/>
                <w:noProof/>
              </w:rPr>
              <w:t>Chương 1: Hiện trạng</w:t>
            </w:r>
            <w:r w:rsidRPr="001002C8">
              <w:rPr>
                <w:rStyle w:val="Siuktni"/>
                <w:rFonts w:ascii="Times New Roman" w:hAnsi="Times New Roman" w:cs="Times New Roman"/>
                <w:noProof/>
              </w:rPr>
              <w:t>:</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_Toc518343976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7</w:t>
            </w:r>
            <w:r w:rsidRPr="001002C8">
              <w:rPr>
                <w:rFonts w:ascii="Times New Roman" w:hAnsi="Times New Roman" w:cs="Times New Roman"/>
                <w:noProof/>
                <w:webHidden/>
              </w:rPr>
              <w:fldChar w:fldCharType="end"/>
            </w:r>
          </w:hyperlink>
        </w:p>
        <w:p w:rsidR="00F2496C" w:rsidRPr="001002C8" w:rsidRDefault="00F2496C">
          <w:pPr>
            <w:pStyle w:val="Mucluc2"/>
            <w:tabs>
              <w:tab w:val="left" w:pos="660"/>
              <w:tab w:val="right" w:leader="dot" w:pos="9350"/>
            </w:tabs>
            <w:rPr>
              <w:rFonts w:ascii="Times New Roman" w:eastAsiaTheme="minorEastAsia" w:hAnsi="Times New Roman" w:cs="Times New Roman"/>
              <w:noProof/>
            </w:rPr>
          </w:pPr>
          <w:hyperlink w:anchor="_Toc518343977" w:history="1">
            <w:r w:rsidRPr="001002C8">
              <w:rPr>
                <w:rStyle w:val="Siuktni"/>
                <w:rFonts w:ascii="Times New Roman" w:hAnsi="Times New Roman" w:cs="Times New Roman"/>
                <w:noProof/>
                <w:lang w:eastAsia="vi-VN"/>
              </w:rPr>
              <w:t>1.</w:t>
            </w:r>
            <w:r w:rsidRPr="001002C8">
              <w:rPr>
                <w:rFonts w:ascii="Times New Roman" w:eastAsiaTheme="minorEastAsia" w:hAnsi="Times New Roman" w:cs="Times New Roman"/>
                <w:noProof/>
              </w:rPr>
              <w:tab/>
            </w:r>
            <w:r w:rsidRPr="001002C8">
              <w:rPr>
                <w:rStyle w:val="Siuktni"/>
                <w:rFonts w:ascii="Times New Roman" w:hAnsi="Times New Roman" w:cs="Times New Roman"/>
                <w:noProof/>
                <w:lang w:eastAsia="vi-VN"/>
              </w:rPr>
              <w:t>Hiện trạng tổ chức:</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_Toc518343977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7</w:t>
            </w:r>
            <w:r w:rsidRPr="001002C8">
              <w:rPr>
                <w:rFonts w:ascii="Times New Roman" w:hAnsi="Times New Roman" w:cs="Times New Roman"/>
                <w:noProof/>
                <w:webHidden/>
              </w:rPr>
              <w:fldChar w:fldCharType="end"/>
            </w:r>
          </w:hyperlink>
        </w:p>
        <w:p w:rsidR="00F2496C" w:rsidRPr="001002C8" w:rsidRDefault="00F2496C">
          <w:pPr>
            <w:pStyle w:val="Mucluc3"/>
            <w:tabs>
              <w:tab w:val="left" w:pos="1100"/>
              <w:tab w:val="right" w:leader="dot" w:pos="9350"/>
            </w:tabs>
            <w:rPr>
              <w:rFonts w:ascii="Times New Roman" w:eastAsiaTheme="minorEastAsia" w:hAnsi="Times New Roman" w:cs="Times New Roman"/>
              <w:noProof/>
            </w:rPr>
          </w:pPr>
          <w:hyperlink w:anchor="_Toc518343978" w:history="1">
            <w:r w:rsidRPr="001002C8">
              <w:rPr>
                <w:rStyle w:val="Siuktni"/>
                <w:rFonts w:ascii="Times New Roman" w:hAnsi="Times New Roman" w:cs="Times New Roman"/>
                <w:noProof/>
              </w:rPr>
              <w:t>1.1.</w:t>
            </w:r>
            <w:r w:rsidRPr="001002C8">
              <w:rPr>
                <w:rFonts w:ascii="Times New Roman" w:eastAsiaTheme="minorEastAsia" w:hAnsi="Times New Roman" w:cs="Times New Roman"/>
                <w:noProof/>
              </w:rPr>
              <w:tab/>
            </w:r>
            <w:r w:rsidRPr="001002C8">
              <w:rPr>
                <w:rStyle w:val="Siuktni"/>
                <w:rFonts w:ascii="Times New Roman" w:hAnsi="Times New Roman" w:cs="Times New Roman"/>
                <w:noProof/>
              </w:rPr>
              <w:t>Sơ đồ tổ chức bộ máy của nhà hàng</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_Toc518343978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7</w:t>
            </w:r>
            <w:r w:rsidRPr="001002C8">
              <w:rPr>
                <w:rFonts w:ascii="Times New Roman" w:hAnsi="Times New Roman" w:cs="Times New Roman"/>
                <w:noProof/>
                <w:webHidden/>
              </w:rPr>
              <w:fldChar w:fldCharType="end"/>
            </w:r>
          </w:hyperlink>
        </w:p>
        <w:p w:rsidR="00F2496C" w:rsidRPr="001002C8" w:rsidRDefault="00F2496C">
          <w:pPr>
            <w:pStyle w:val="Mucluc3"/>
            <w:tabs>
              <w:tab w:val="left" w:pos="1100"/>
              <w:tab w:val="right" w:leader="dot" w:pos="9350"/>
            </w:tabs>
            <w:rPr>
              <w:rFonts w:ascii="Times New Roman" w:eastAsiaTheme="minorEastAsia" w:hAnsi="Times New Roman" w:cs="Times New Roman"/>
              <w:noProof/>
            </w:rPr>
          </w:pPr>
          <w:hyperlink w:anchor="_Toc518343979" w:history="1">
            <w:r w:rsidRPr="001002C8">
              <w:rPr>
                <w:rStyle w:val="Siuktni"/>
                <w:rFonts w:ascii="Times New Roman" w:hAnsi="Times New Roman" w:cs="Times New Roman"/>
                <w:noProof/>
              </w:rPr>
              <w:t>1.2.</w:t>
            </w:r>
            <w:r w:rsidRPr="001002C8">
              <w:rPr>
                <w:rFonts w:ascii="Times New Roman" w:eastAsiaTheme="minorEastAsia" w:hAnsi="Times New Roman" w:cs="Times New Roman"/>
                <w:noProof/>
              </w:rPr>
              <w:tab/>
            </w:r>
            <w:r w:rsidRPr="001002C8">
              <w:rPr>
                <w:rStyle w:val="Siuktni"/>
                <w:rFonts w:ascii="Times New Roman" w:hAnsi="Times New Roman" w:cs="Times New Roman"/>
                <w:noProof/>
              </w:rPr>
              <w:t>Nhiệm vụ và chức năng của các bộ phận trong nhà hàng:</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_Toc518343979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7</w:t>
            </w:r>
            <w:r w:rsidRPr="001002C8">
              <w:rPr>
                <w:rFonts w:ascii="Times New Roman" w:hAnsi="Times New Roman" w:cs="Times New Roman"/>
                <w:noProof/>
                <w:webHidden/>
              </w:rPr>
              <w:fldChar w:fldCharType="end"/>
            </w:r>
          </w:hyperlink>
        </w:p>
        <w:p w:rsidR="00F2496C" w:rsidRPr="001002C8" w:rsidRDefault="00F2496C">
          <w:pPr>
            <w:pStyle w:val="Mucluc2"/>
            <w:tabs>
              <w:tab w:val="left" w:pos="660"/>
              <w:tab w:val="right" w:leader="dot" w:pos="9350"/>
            </w:tabs>
            <w:rPr>
              <w:rFonts w:ascii="Times New Roman" w:eastAsiaTheme="minorEastAsia" w:hAnsi="Times New Roman" w:cs="Times New Roman"/>
              <w:noProof/>
            </w:rPr>
          </w:pPr>
          <w:hyperlink w:anchor="_Toc518343980" w:history="1">
            <w:r w:rsidRPr="001002C8">
              <w:rPr>
                <w:rStyle w:val="Siuktni"/>
                <w:rFonts w:ascii="Times New Roman" w:hAnsi="Times New Roman" w:cs="Times New Roman"/>
                <w:noProof/>
                <w:lang w:eastAsia="vi-VN"/>
              </w:rPr>
              <w:t>2.</w:t>
            </w:r>
            <w:r w:rsidRPr="001002C8">
              <w:rPr>
                <w:rFonts w:ascii="Times New Roman" w:eastAsiaTheme="minorEastAsia" w:hAnsi="Times New Roman" w:cs="Times New Roman"/>
                <w:noProof/>
              </w:rPr>
              <w:tab/>
            </w:r>
            <w:r w:rsidRPr="001002C8">
              <w:rPr>
                <w:rStyle w:val="Siuktni"/>
                <w:rFonts w:ascii="Times New Roman" w:hAnsi="Times New Roman" w:cs="Times New Roman"/>
                <w:noProof/>
                <w:lang w:eastAsia="vi-VN"/>
              </w:rPr>
              <w:t>Hiện trạng nghiệp vụ:</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_Toc518343980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9</w:t>
            </w:r>
            <w:r w:rsidRPr="001002C8">
              <w:rPr>
                <w:rFonts w:ascii="Times New Roman" w:hAnsi="Times New Roman" w:cs="Times New Roman"/>
                <w:noProof/>
                <w:webHidden/>
              </w:rPr>
              <w:fldChar w:fldCharType="end"/>
            </w:r>
          </w:hyperlink>
        </w:p>
        <w:p w:rsidR="00F2496C" w:rsidRPr="001002C8" w:rsidRDefault="00F2496C">
          <w:pPr>
            <w:pStyle w:val="Mucluc3"/>
            <w:tabs>
              <w:tab w:val="left" w:pos="1100"/>
              <w:tab w:val="right" w:leader="dot" w:pos="9350"/>
            </w:tabs>
            <w:rPr>
              <w:rFonts w:ascii="Times New Roman" w:eastAsiaTheme="minorEastAsia" w:hAnsi="Times New Roman" w:cs="Times New Roman"/>
              <w:noProof/>
            </w:rPr>
          </w:pPr>
          <w:hyperlink w:anchor="_Toc518343981" w:history="1">
            <w:r w:rsidRPr="001002C8">
              <w:rPr>
                <w:rStyle w:val="Siuktni"/>
                <w:rFonts w:ascii="Times New Roman" w:hAnsi="Times New Roman" w:cs="Times New Roman"/>
                <w:noProof/>
                <w:lang w:eastAsia="vi-VN"/>
              </w:rPr>
              <w:t>2.1.</w:t>
            </w:r>
            <w:r w:rsidRPr="001002C8">
              <w:rPr>
                <w:rFonts w:ascii="Times New Roman" w:eastAsiaTheme="minorEastAsia" w:hAnsi="Times New Roman" w:cs="Times New Roman"/>
                <w:noProof/>
              </w:rPr>
              <w:tab/>
            </w:r>
            <w:r w:rsidRPr="001002C8">
              <w:rPr>
                <w:rStyle w:val="Siuktni"/>
                <w:rFonts w:ascii="Times New Roman" w:hAnsi="Times New Roman" w:cs="Times New Roman"/>
                <w:noProof/>
                <w:lang w:eastAsia="vi-VN"/>
              </w:rPr>
              <w:t>Danh sách nghiệp vụ:</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_Toc518343981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9</w:t>
            </w:r>
            <w:r w:rsidRPr="001002C8">
              <w:rPr>
                <w:rFonts w:ascii="Times New Roman" w:hAnsi="Times New Roman" w:cs="Times New Roman"/>
                <w:noProof/>
                <w:webHidden/>
              </w:rPr>
              <w:fldChar w:fldCharType="end"/>
            </w:r>
          </w:hyperlink>
        </w:p>
        <w:p w:rsidR="00F2496C" w:rsidRPr="001002C8" w:rsidRDefault="00F2496C">
          <w:pPr>
            <w:pStyle w:val="Mucluc3"/>
            <w:tabs>
              <w:tab w:val="left" w:pos="1100"/>
              <w:tab w:val="right" w:leader="dot" w:pos="9350"/>
            </w:tabs>
            <w:rPr>
              <w:rFonts w:ascii="Times New Roman" w:eastAsiaTheme="minorEastAsia" w:hAnsi="Times New Roman" w:cs="Times New Roman"/>
              <w:noProof/>
            </w:rPr>
          </w:pPr>
          <w:hyperlink w:anchor="_Toc518343982" w:history="1">
            <w:r w:rsidRPr="001002C8">
              <w:rPr>
                <w:rStyle w:val="Siuktni"/>
                <w:rFonts w:ascii="Times New Roman" w:hAnsi="Times New Roman" w:cs="Times New Roman"/>
                <w:noProof/>
              </w:rPr>
              <w:t>2.2.</w:t>
            </w:r>
            <w:r w:rsidRPr="001002C8">
              <w:rPr>
                <w:rFonts w:ascii="Times New Roman" w:eastAsiaTheme="minorEastAsia" w:hAnsi="Times New Roman" w:cs="Times New Roman"/>
                <w:noProof/>
              </w:rPr>
              <w:tab/>
            </w:r>
            <w:r w:rsidRPr="001002C8">
              <w:rPr>
                <w:rStyle w:val="Siuktni"/>
                <w:rFonts w:ascii="Times New Roman" w:hAnsi="Times New Roman" w:cs="Times New Roman"/>
                <w:noProof/>
              </w:rPr>
              <w:t>Quy trình nghiệp vụ:</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_Toc518343982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9</w:t>
            </w:r>
            <w:r w:rsidRPr="001002C8">
              <w:rPr>
                <w:rFonts w:ascii="Times New Roman" w:hAnsi="Times New Roman" w:cs="Times New Roman"/>
                <w:noProof/>
                <w:webHidden/>
              </w:rPr>
              <w:fldChar w:fldCharType="end"/>
            </w:r>
          </w:hyperlink>
        </w:p>
        <w:p w:rsidR="00F2496C" w:rsidRPr="001002C8" w:rsidRDefault="00F2496C">
          <w:pPr>
            <w:pStyle w:val="Mucluc2"/>
            <w:tabs>
              <w:tab w:val="left" w:pos="660"/>
              <w:tab w:val="right" w:leader="dot" w:pos="9350"/>
            </w:tabs>
            <w:rPr>
              <w:rFonts w:ascii="Times New Roman" w:eastAsiaTheme="minorEastAsia" w:hAnsi="Times New Roman" w:cs="Times New Roman"/>
              <w:noProof/>
            </w:rPr>
          </w:pPr>
          <w:hyperlink w:anchor="_Toc518343983" w:history="1">
            <w:r w:rsidRPr="001002C8">
              <w:rPr>
                <w:rStyle w:val="Siuktni"/>
                <w:rFonts w:ascii="Times New Roman" w:hAnsi="Times New Roman" w:cs="Times New Roman"/>
                <w:noProof/>
              </w:rPr>
              <w:t>3.</w:t>
            </w:r>
            <w:r w:rsidRPr="001002C8">
              <w:rPr>
                <w:rFonts w:ascii="Times New Roman" w:eastAsiaTheme="minorEastAsia" w:hAnsi="Times New Roman" w:cs="Times New Roman"/>
                <w:noProof/>
              </w:rPr>
              <w:tab/>
            </w:r>
            <w:r w:rsidRPr="001002C8">
              <w:rPr>
                <w:rStyle w:val="Siuktni"/>
                <w:rFonts w:ascii="Times New Roman" w:hAnsi="Times New Roman" w:cs="Times New Roman"/>
                <w:noProof/>
              </w:rPr>
              <w:t>Hiện trạng tin học:</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_Toc518343983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10</w:t>
            </w:r>
            <w:r w:rsidRPr="001002C8">
              <w:rPr>
                <w:rFonts w:ascii="Times New Roman" w:hAnsi="Times New Roman" w:cs="Times New Roman"/>
                <w:noProof/>
                <w:webHidden/>
              </w:rPr>
              <w:fldChar w:fldCharType="end"/>
            </w:r>
          </w:hyperlink>
        </w:p>
        <w:p w:rsidR="00F2496C" w:rsidRPr="001002C8" w:rsidRDefault="00F2496C">
          <w:pPr>
            <w:pStyle w:val="Mucluc3"/>
            <w:tabs>
              <w:tab w:val="left" w:pos="1100"/>
              <w:tab w:val="right" w:leader="dot" w:pos="9350"/>
            </w:tabs>
            <w:rPr>
              <w:rFonts w:ascii="Times New Roman" w:eastAsiaTheme="minorEastAsia" w:hAnsi="Times New Roman" w:cs="Times New Roman"/>
              <w:noProof/>
            </w:rPr>
          </w:pPr>
          <w:hyperlink w:anchor="_Toc518343984" w:history="1">
            <w:r w:rsidRPr="001002C8">
              <w:rPr>
                <w:rStyle w:val="Siuktni"/>
                <w:rFonts w:ascii="Times New Roman" w:hAnsi="Times New Roman" w:cs="Times New Roman"/>
                <w:noProof/>
              </w:rPr>
              <w:t>3.1.</w:t>
            </w:r>
            <w:r w:rsidRPr="001002C8">
              <w:rPr>
                <w:rFonts w:ascii="Times New Roman" w:eastAsiaTheme="minorEastAsia" w:hAnsi="Times New Roman" w:cs="Times New Roman"/>
                <w:noProof/>
              </w:rPr>
              <w:tab/>
            </w:r>
            <w:r w:rsidRPr="001002C8">
              <w:rPr>
                <w:rStyle w:val="Siuktni"/>
                <w:rFonts w:ascii="Times New Roman" w:hAnsi="Times New Roman" w:cs="Times New Roman"/>
                <w:noProof/>
              </w:rPr>
              <w:t>Phần cứng</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_Toc518343984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10</w:t>
            </w:r>
            <w:r w:rsidRPr="001002C8">
              <w:rPr>
                <w:rFonts w:ascii="Times New Roman" w:hAnsi="Times New Roman" w:cs="Times New Roman"/>
                <w:noProof/>
                <w:webHidden/>
              </w:rPr>
              <w:fldChar w:fldCharType="end"/>
            </w:r>
          </w:hyperlink>
        </w:p>
        <w:p w:rsidR="00F2496C" w:rsidRPr="001002C8" w:rsidRDefault="00F2496C">
          <w:pPr>
            <w:pStyle w:val="Mucluc3"/>
            <w:tabs>
              <w:tab w:val="left" w:pos="1100"/>
              <w:tab w:val="right" w:leader="dot" w:pos="9350"/>
            </w:tabs>
            <w:rPr>
              <w:rFonts w:ascii="Times New Roman" w:eastAsiaTheme="minorEastAsia" w:hAnsi="Times New Roman" w:cs="Times New Roman"/>
              <w:noProof/>
            </w:rPr>
          </w:pPr>
          <w:hyperlink w:anchor="_Toc518343985" w:history="1">
            <w:r w:rsidRPr="001002C8">
              <w:rPr>
                <w:rStyle w:val="Siuktni"/>
                <w:rFonts w:ascii="Times New Roman" w:hAnsi="Times New Roman" w:cs="Times New Roman"/>
                <w:noProof/>
              </w:rPr>
              <w:t>3.2.</w:t>
            </w:r>
            <w:r w:rsidRPr="001002C8">
              <w:rPr>
                <w:rFonts w:ascii="Times New Roman" w:eastAsiaTheme="minorEastAsia" w:hAnsi="Times New Roman" w:cs="Times New Roman"/>
                <w:noProof/>
              </w:rPr>
              <w:tab/>
            </w:r>
            <w:r w:rsidRPr="001002C8">
              <w:rPr>
                <w:rStyle w:val="Siuktni"/>
                <w:rFonts w:ascii="Times New Roman" w:hAnsi="Times New Roman" w:cs="Times New Roman"/>
                <w:noProof/>
              </w:rPr>
              <w:t>Phần mềm</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_Toc518343985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10</w:t>
            </w:r>
            <w:r w:rsidRPr="001002C8">
              <w:rPr>
                <w:rFonts w:ascii="Times New Roman" w:hAnsi="Times New Roman" w:cs="Times New Roman"/>
                <w:noProof/>
                <w:webHidden/>
              </w:rPr>
              <w:fldChar w:fldCharType="end"/>
            </w:r>
          </w:hyperlink>
        </w:p>
        <w:p w:rsidR="00F2496C" w:rsidRPr="001002C8" w:rsidRDefault="00F2496C">
          <w:pPr>
            <w:pStyle w:val="Mucluc3"/>
            <w:tabs>
              <w:tab w:val="left" w:pos="1100"/>
              <w:tab w:val="right" w:leader="dot" w:pos="9350"/>
            </w:tabs>
            <w:rPr>
              <w:rFonts w:ascii="Times New Roman" w:eastAsiaTheme="minorEastAsia" w:hAnsi="Times New Roman" w:cs="Times New Roman"/>
              <w:noProof/>
            </w:rPr>
          </w:pPr>
          <w:hyperlink w:anchor="_Toc518343986" w:history="1">
            <w:r w:rsidRPr="001002C8">
              <w:rPr>
                <w:rStyle w:val="Siuktni"/>
                <w:rFonts w:ascii="Times New Roman" w:hAnsi="Times New Roman" w:cs="Times New Roman"/>
                <w:noProof/>
              </w:rPr>
              <w:t>3.3.</w:t>
            </w:r>
            <w:r w:rsidRPr="001002C8">
              <w:rPr>
                <w:rFonts w:ascii="Times New Roman" w:eastAsiaTheme="minorEastAsia" w:hAnsi="Times New Roman" w:cs="Times New Roman"/>
                <w:noProof/>
              </w:rPr>
              <w:tab/>
            </w:r>
            <w:r w:rsidRPr="001002C8">
              <w:rPr>
                <w:rStyle w:val="Siuktni"/>
                <w:rFonts w:ascii="Times New Roman" w:hAnsi="Times New Roman" w:cs="Times New Roman"/>
                <w:noProof/>
              </w:rPr>
              <w:t>Con người</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_Toc518343986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10</w:t>
            </w:r>
            <w:r w:rsidRPr="001002C8">
              <w:rPr>
                <w:rFonts w:ascii="Times New Roman" w:hAnsi="Times New Roman" w:cs="Times New Roman"/>
                <w:noProof/>
                <w:webHidden/>
              </w:rPr>
              <w:fldChar w:fldCharType="end"/>
            </w:r>
          </w:hyperlink>
        </w:p>
        <w:p w:rsidR="00F2496C" w:rsidRPr="001002C8" w:rsidRDefault="00F2496C">
          <w:pPr>
            <w:pStyle w:val="Mucluc1"/>
            <w:tabs>
              <w:tab w:val="right" w:leader="dot" w:pos="9350"/>
            </w:tabs>
            <w:rPr>
              <w:rFonts w:ascii="Times New Roman" w:eastAsiaTheme="minorEastAsia" w:hAnsi="Times New Roman" w:cs="Times New Roman"/>
              <w:noProof/>
            </w:rPr>
          </w:pPr>
          <w:hyperlink w:anchor="_Toc518343987" w:history="1">
            <w:r w:rsidRPr="001002C8">
              <w:rPr>
                <w:rStyle w:val="Siuktni"/>
                <w:rFonts w:ascii="Times New Roman" w:hAnsi="Times New Roman" w:cs="Times New Roman"/>
                <w:b/>
                <w:noProof/>
              </w:rPr>
              <w:t>Chương 2: Phân tích</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_Toc518343987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11</w:t>
            </w:r>
            <w:r w:rsidRPr="001002C8">
              <w:rPr>
                <w:rFonts w:ascii="Times New Roman" w:hAnsi="Times New Roman" w:cs="Times New Roman"/>
                <w:noProof/>
                <w:webHidden/>
              </w:rPr>
              <w:fldChar w:fldCharType="end"/>
            </w:r>
          </w:hyperlink>
        </w:p>
        <w:p w:rsidR="00F2496C" w:rsidRPr="001002C8" w:rsidRDefault="00F2496C">
          <w:pPr>
            <w:pStyle w:val="Mucluc2"/>
            <w:tabs>
              <w:tab w:val="left" w:pos="660"/>
              <w:tab w:val="right" w:leader="dot" w:pos="9350"/>
            </w:tabs>
            <w:rPr>
              <w:rFonts w:ascii="Times New Roman" w:eastAsiaTheme="minorEastAsia" w:hAnsi="Times New Roman" w:cs="Times New Roman"/>
              <w:noProof/>
            </w:rPr>
          </w:pPr>
          <w:hyperlink w:anchor="_Toc518343988" w:history="1">
            <w:r w:rsidRPr="001002C8">
              <w:rPr>
                <w:rStyle w:val="Siuktni"/>
                <w:rFonts w:ascii="Times New Roman" w:hAnsi="Times New Roman" w:cs="Times New Roman"/>
                <w:noProof/>
              </w:rPr>
              <w:t>1.</w:t>
            </w:r>
            <w:r w:rsidRPr="001002C8">
              <w:rPr>
                <w:rFonts w:ascii="Times New Roman" w:eastAsiaTheme="minorEastAsia" w:hAnsi="Times New Roman" w:cs="Times New Roman"/>
                <w:noProof/>
              </w:rPr>
              <w:tab/>
            </w:r>
            <w:r w:rsidRPr="001002C8">
              <w:rPr>
                <w:rStyle w:val="Siuktni"/>
                <w:rFonts w:ascii="Times New Roman" w:hAnsi="Times New Roman" w:cs="Times New Roman"/>
                <w:noProof/>
              </w:rPr>
              <w:t>Lược đồ phân rã chức năng FDD</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_Toc518343988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11</w:t>
            </w:r>
            <w:r w:rsidRPr="001002C8">
              <w:rPr>
                <w:rFonts w:ascii="Times New Roman" w:hAnsi="Times New Roman" w:cs="Times New Roman"/>
                <w:noProof/>
                <w:webHidden/>
              </w:rPr>
              <w:fldChar w:fldCharType="end"/>
            </w:r>
          </w:hyperlink>
        </w:p>
        <w:p w:rsidR="00F2496C" w:rsidRPr="001002C8" w:rsidRDefault="00F2496C">
          <w:pPr>
            <w:pStyle w:val="Mucluc3"/>
            <w:tabs>
              <w:tab w:val="left" w:pos="1100"/>
              <w:tab w:val="right" w:leader="dot" w:pos="9350"/>
            </w:tabs>
            <w:rPr>
              <w:rFonts w:ascii="Times New Roman" w:eastAsiaTheme="minorEastAsia" w:hAnsi="Times New Roman" w:cs="Times New Roman"/>
              <w:noProof/>
            </w:rPr>
          </w:pPr>
          <w:hyperlink w:anchor="_Toc518343989" w:history="1">
            <w:r w:rsidRPr="001002C8">
              <w:rPr>
                <w:rStyle w:val="Siuktni"/>
                <w:rFonts w:ascii="Times New Roman" w:hAnsi="Times New Roman" w:cs="Times New Roman"/>
                <w:noProof/>
              </w:rPr>
              <w:t>1.1.</w:t>
            </w:r>
            <w:r w:rsidRPr="001002C8">
              <w:rPr>
                <w:rFonts w:ascii="Times New Roman" w:eastAsiaTheme="minorEastAsia" w:hAnsi="Times New Roman" w:cs="Times New Roman"/>
                <w:noProof/>
              </w:rPr>
              <w:tab/>
            </w:r>
            <w:r w:rsidRPr="001002C8">
              <w:rPr>
                <w:rStyle w:val="Siuktni"/>
                <w:rFonts w:ascii="Times New Roman" w:hAnsi="Times New Roman" w:cs="Times New Roman"/>
                <w:noProof/>
              </w:rPr>
              <w:t>Lược đồ FDD</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_Toc518343989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11</w:t>
            </w:r>
            <w:r w:rsidRPr="001002C8">
              <w:rPr>
                <w:rFonts w:ascii="Times New Roman" w:hAnsi="Times New Roman" w:cs="Times New Roman"/>
                <w:noProof/>
                <w:webHidden/>
              </w:rPr>
              <w:fldChar w:fldCharType="end"/>
            </w:r>
          </w:hyperlink>
        </w:p>
        <w:p w:rsidR="00F2496C" w:rsidRPr="001002C8" w:rsidRDefault="00F2496C">
          <w:pPr>
            <w:pStyle w:val="Mucluc3"/>
            <w:tabs>
              <w:tab w:val="left" w:pos="1100"/>
              <w:tab w:val="right" w:leader="dot" w:pos="9350"/>
            </w:tabs>
            <w:rPr>
              <w:rFonts w:ascii="Times New Roman" w:eastAsiaTheme="minorEastAsia" w:hAnsi="Times New Roman" w:cs="Times New Roman"/>
              <w:noProof/>
            </w:rPr>
          </w:pPr>
          <w:hyperlink w:anchor="_Toc518343990" w:history="1">
            <w:r w:rsidRPr="001002C8">
              <w:rPr>
                <w:rStyle w:val="Siuktni"/>
                <w:rFonts w:ascii="Times New Roman" w:hAnsi="Times New Roman" w:cs="Times New Roman"/>
                <w:noProof/>
              </w:rPr>
              <w:t>1.2.</w:t>
            </w:r>
            <w:r w:rsidRPr="001002C8">
              <w:rPr>
                <w:rFonts w:ascii="Times New Roman" w:eastAsiaTheme="minorEastAsia" w:hAnsi="Times New Roman" w:cs="Times New Roman"/>
                <w:noProof/>
              </w:rPr>
              <w:tab/>
            </w:r>
            <w:r w:rsidRPr="001002C8">
              <w:rPr>
                <w:rStyle w:val="Siuktni"/>
                <w:rFonts w:ascii="Times New Roman" w:hAnsi="Times New Roman" w:cs="Times New Roman"/>
                <w:noProof/>
              </w:rPr>
              <w:t>Bảng giải thích/Mô tả chức năng</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_Toc518343990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11</w:t>
            </w:r>
            <w:r w:rsidRPr="001002C8">
              <w:rPr>
                <w:rFonts w:ascii="Times New Roman" w:hAnsi="Times New Roman" w:cs="Times New Roman"/>
                <w:noProof/>
                <w:webHidden/>
              </w:rPr>
              <w:fldChar w:fldCharType="end"/>
            </w:r>
          </w:hyperlink>
        </w:p>
        <w:p w:rsidR="00F2496C" w:rsidRPr="001002C8" w:rsidRDefault="00F2496C">
          <w:pPr>
            <w:pStyle w:val="Mucluc2"/>
            <w:tabs>
              <w:tab w:val="left" w:pos="660"/>
              <w:tab w:val="right" w:leader="dot" w:pos="9350"/>
            </w:tabs>
            <w:rPr>
              <w:rFonts w:ascii="Times New Roman" w:eastAsiaTheme="minorEastAsia" w:hAnsi="Times New Roman" w:cs="Times New Roman"/>
              <w:noProof/>
            </w:rPr>
          </w:pPr>
          <w:hyperlink w:anchor="_Toc518343991" w:history="1">
            <w:r w:rsidRPr="001002C8">
              <w:rPr>
                <w:rStyle w:val="Siuktni"/>
                <w:rFonts w:ascii="Times New Roman" w:hAnsi="Times New Roman" w:cs="Times New Roman"/>
                <w:noProof/>
              </w:rPr>
              <w:t>2.</w:t>
            </w:r>
            <w:r w:rsidRPr="001002C8">
              <w:rPr>
                <w:rFonts w:ascii="Times New Roman" w:eastAsiaTheme="minorEastAsia" w:hAnsi="Times New Roman" w:cs="Times New Roman"/>
                <w:noProof/>
              </w:rPr>
              <w:tab/>
            </w:r>
            <w:r w:rsidRPr="001002C8">
              <w:rPr>
                <w:rStyle w:val="Siuktni"/>
                <w:rFonts w:ascii="Times New Roman" w:hAnsi="Times New Roman" w:cs="Times New Roman"/>
                <w:noProof/>
              </w:rPr>
              <w:t>Đặc tả và mô hình hoá chức năng</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_Toc518343991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12</w:t>
            </w:r>
            <w:r w:rsidRPr="001002C8">
              <w:rPr>
                <w:rFonts w:ascii="Times New Roman" w:hAnsi="Times New Roman" w:cs="Times New Roman"/>
                <w:noProof/>
                <w:webHidden/>
              </w:rPr>
              <w:fldChar w:fldCharType="end"/>
            </w:r>
          </w:hyperlink>
        </w:p>
        <w:p w:rsidR="00F2496C" w:rsidRPr="001002C8" w:rsidRDefault="00F2496C">
          <w:pPr>
            <w:pStyle w:val="Mucluc3"/>
            <w:tabs>
              <w:tab w:val="left" w:pos="1100"/>
              <w:tab w:val="right" w:leader="dot" w:pos="9350"/>
            </w:tabs>
            <w:rPr>
              <w:rFonts w:ascii="Times New Roman" w:eastAsiaTheme="minorEastAsia" w:hAnsi="Times New Roman" w:cs="Times New Roman"/>
              <w:noProof/>
            </w:rPr>
          </w:pPr>
          <w:hyperlink w:anchor="_Toc518343992" w:history="1">
            <w:r w:rsidRPr="001002C8">
              <w:rPr>
                <w:rStyle w:val="Siuktni"/>
                <w:rFonts w:ascii="Times New Roman" w:hAnsi="Times New Roman" w:cs="Times New Roman"/>
                <w:noProof/>
              </w:rPr>
              <w:t>2.1.</w:t>
            </w:r>
            <w:r w:rsidRPr="001002C8">
              <w:rPr>
                <w:rFonts w:ascii="Times New Roman" w:eastAsiaTheme="minorEastAsia" w:hAnsi="Times New Roman" w:cs="Times New Roman"/>
                <w:noProof/>
              </w:rPr>
              <w:tab/>
            </w:r>
            <w:r w:rsidRPr="001002C8">
              <w:rPr>
                <w:rStyle w:val="Siuktni"/>
                <w:rFonts w:ascii="Times New Roman" w:hAnsi="Times New Roman" w:cs="Times New Roman"/>
                <w:noProof/>
              </w:rPr>
              <w:t>Sơ đồ luồng dữ liệu chức năng quản lý sảnh</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_Toc518343992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13</w:t>
            </w:r>
            <w:r w:rsidRPr="001002C8">
              <w:rPr>
                <w:rFonts w:ascii="Times New Roman" w:hAnsi="Times New Roman" w:cs="Times New Roman"/>
                <w:noProof/>
                <w:webHidden/>
              </w:rPr>
              <w:fldChar w:fldCharType="end"/>
            </w:r>
          </w:hyperlink>
        </w:p>
        <w:p w:rsidR="00F2496C" w:rsidRPr="001002C8" w:rsidRDefault="00F2496C">
          <w:pPr>
            <w:pStyle w:val="Mucluc3"/>
            <w:tabs>
              <w:tab w:val="left" w:pos="1100"/>
              <w:tab w:val="right" w:leader="dot" w:pos="9350"/>
            </w:tabs>
            <w:rPr>
              <w:rFonts w:ascii="Times New Roman" w:eastAsiaTheme="minorEastAsia" w:hAnsi="Times New Roman" w:cs="Times New Roman"/>
              <w:noProof/>
            </w:rPr>
          </w:pPr>
          <w:hyperlink w:anchor="_Toc518343993" w:history="1">
            <w:r w:rsidRPr="001002C8">
              <w:rPr>
                <w:rStyle w:val="Siuktni"/>
                <w:rFonts w:ascii="Times New Roman" w:hAnsi="Times New Roman" w:cs="Times New Roman"/>
                <w:noProof/>
                <w:lang w:eastAsia="vi-VN"/>
              </w:rPr>
              <w:t>2.2.</w:t>
            </w:r>
            <w:r w:rsidRPr="001002C8">
              <w:rPr>
                <w:rFonts w:ascii="Times New Roman" w:eastAsiaTheme="minorEastAsia" w:hAnsi="Times New Roman" w:cs="Times New Roman"/>
                <w:noProof/>
              </w:rPr>
              <w:tab/>
            </w:r>
            <w:r w:rsidRPr="001002C8">
              <w:rPr>
                <w:rStyle w:val="Siuktni"/>
                <w:rFonts w:ascii="Times New Roman" w:hAnsi="Times New Roman" w:cs="Times New Roman"/>
                <w:noProof/>
                <w:lang w:eastAsia="vi-VN"/>
              </w:rPr>
              <w:t>Sơ đồ luồng dữ liệu chức năng “Lập hợp đồng”</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_Toc518343993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14</w:t>
            </w:r>
            <w:r w:rsidRPr="001002C8">
              <w:rPr>
                <w:rFonts w:ascii="Times New Roman" w:hAnsi="Times New Roman" w:cs="Times New Roman"/>
                <w:noProof/>
                <w:webHidden/>
              </w:rPr>
              <w:fldChar w:fldCharType="end"/>
            </w:r>
          </w:hyperlink>
        </w:p>
        <w:p w:rsidR="00F2496C" w:rsidRPr="001002C8" w:rsidRDefault="00F2496C">
          <w:pPr>
            <w:pStyle w:val="Mucluc3"/>
            <w:tabs>
              <w:tab w:val="left" w:pos="1100"/>
              <w:tab w:val="right" w:leader="dot" w:pos="9350"/>
            </w:tabs>
            <w:rPr>
              <w:rFonts w:ascii="Times New Roman" w:eastAsiaTheme="minorEastAsia" w:hAnsi="Times New Roman" w:cs="Times New Roman"/>
              <w:noProof/>
            </w:rPr>
          </w:pPr>
          <w:hyperlink w:anchor="_Toc518343994" w:history="1">
            <w:r w:rsidRPr="001002C8">
              <w:rPr>
                <w:rStyle w:val="Siuktni"/>
                <w:rFonts w:ascii="Times New Roman" w:hAnsi="Times New Roman" w:cs="Times New Roman"/>
                <w:noProof/>
                <w:lang w:eastAsia="vi-VN"/>
              </w:rPr>
              <w:t>2.3.</w:t>
            </w:r>
            <w:r w:rsidRPr="001002C8">
              <w:rPr>
                <w:rFonts w:ascii="Times New Roman" w:eastAsiaTheme="minorEastAsia" w:hAnsi="Times New Roman" w:cs="Times New Roman"/>
                <w:noProof/>
              </w:rPr>
              <w:tab/>
            </w:r>
            <w:r w:rsidRPr="001002C8">
              <w:rPr>
                <w:rStyle w:val="Siuktni"/>
                <w:rFonts w:ascii="Times New Roman" w:hAnsi="Times New Roman" w:cs="Times New Roman"/>
                <w:noProof/>
                <w:lang w:eastAsia="vi-VN"/>
              </w:rPr>
              <w:t>Sơ đồ luồng dữ liệu chức năng “Lập hoá đơn”</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_Toc518343994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15</w:t>
            </w:r>
            <w:r w:rsidRPr="001002C8">
              <w:rPr>
                <w:rFonts w:ascii="Times New Roman" w:hAnsi="Times New Roman" w:cs="Times New Roman"/>
                <w:noProof/>
                <w:webHidden/>
              </w:rPr>
              <w:fldChar w:fldCharType="end"/>
            </w:r>
          </w:hyperlink>
        </w:p>
        <w:p w:rsidR="00F2496C" w:rsidRPr="001002C8" w:rsidRDefault="00F2496C">
          <w:pPr>
            <w:pStyle w:val="Mucluc3"/>
            <w:tabs>
              <w:tab w:val="left" w:pos="1100"/>
              <w:tab w:val="right" w:leader="dot" w:pos="9350"/>
            </w:tabs>
            <w:rPr>
              <w:rFonts w:ascii="Times New Roman" w:eastAsiaTheme="minorEastAsia" w:hAnsi="Times New Roman" w:cs="Times New Roman"/>
              <w:noProof/>
            </w:rPr>
          </w:pPr>
          <w:hyperlink w:anchor="_Toc518343995" w:history="1">
            <w:r w:rsidRPr="001002C8">
              <w:rPr>
                <w:rStyle w:val="Siuktni"/>
                <w:rFonts w:ascii="Times New Roman" w:hAnsi="Times New Roman" w:cs="Times New Roman"/>
                <w:noProof/>
                <w:lang w:eastAsia="vi-VN"/>
              </w:rPr>
              <w:t>2.4.</w:t>
            </w:r>
            <w:r w:rsidRPr="001002C8">
              <w:rPr>
                <w:rFonts w:ascii="Times New Roman" w:eastAsiaTheme="minorEastAsia" w:hAnsi="Times New Roman" w:cs="Times New Roman"/>
                <w:noProof/>
              </w:rPr>
              <w:tab/>
            </w:r>
            <w:r w:rsidRPr="001002C8">
              <w:rPr>
                <w:rStyle w:val="Siuktni"/>
                <w:rFonts w:ascii="Times New Roman" w:hAnsi="Times New Roman" w:cs="Times New Roman"/>
                <w:noProof/>
                <w:lang w:eastAsia="vi-VN"/>
              </w:rPr>
              <w:t>Sơ đồ luồng dữ liệu chức năng “Quản lý nhân viên”</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_Toc518343995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16</w:t>
            </w:r>
            <w:r w:rsidRPr="001002C8">
              <w:rPr>
                <w:rFonts w:ascii="Times New Roman" w:hAnsi="Times New Roman" w:cs="Times New Roman"/>
                <w:noProof/>
                <w:webHidden/>
              </w:rPr>
              <w:fldChar w:fldCharType="end"/>
            </w:r>
          </w:hyperlink>
        </w:p>
        <w:p w:rsidR="00F2496C" w:rsidRPr="001002C8" w:rsidRDefault="00F2496C">
          <w:pPr>
            <w:pStyle w:val="Mucluc3"/>
            <w:tabs>
              <w:tab w:val="left" w:pos="1100"/>
              <w:tab w:val="right" w:leader="dot" w:pos="9350"/>
            </w:tabs>
            <w:rPr>
              <w:rFonts w:ascii="Times New Roman" w:eastAsiaTheme="minorEastAsia" w:hAnsi="Times New Roman" w:cs="Times New Roman"/>
              <w:noProof/>
            </w:rPr>
          </w:pPr>
          <w:hyperlink w:anchor="_Toc518343996" w:history="1">
            <w:r w:rsidRPr="001002C8">
              <w:rPr>
                <w:rStyle w:val="Siuktni"/>
                <w:rFonts w:ascii="Times New Roman" w:hAnsi="Times New Roman" w:cs="Times New Roman"/>
                <w:noProof/>
              </w:rPr>
              <w:t>2.5.</w:t>
            </w:r>
            <w:r w:rsidRPr="001002C8">
              <w:rPr>
                <w:rFonts w:ascii="Times New Roman" w:eastAsiaTheme="minorEastAsia" w:hAnsi="Times New Roman" w:cs="Times New Roman"/>
                <w:noProof/>
              </w:rPr>
              <w:tab/>
            </w:r>
            <w:r w:rsidRPr="001002C8">
              <w:rPr>
                <w:rStyle w:val="Siuktni"/>
                <w:rFonts w:ascii="Times New Roman" w:hAnsi="Times New Roman" w:cs="Times New Roman"/>
                <w:noProof/>
              </w:rPr>
              <w:t>Sơ đồ luồng dữ liệu chức năng “Tra cứu”</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_Toc518343996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17</w:t>
            </w:r>
            <w:r w:rsidRPr="001002C8">
              <w:rPr>
                <w:rFonts w:ascii="Times New Roman" w:hAnsi="Times New Roman" w:cs="Times New Roman"/>
                <w:noProof/>
                <w:webHidden/>
              </w:rPr>
              <w:fldChar w:fldCharType="end"/>
            </w:r>
          </w:hyperlink>
        </w:p>
        <w:p w:rsidR="00F2496C" w:rsidRPr="001002C8" w:rsidRDefault="00F2496C">
          <w:pPr>
            <w:pStyle w:val="Mucluc3"/>
            <w:tabs>
              <w:tab w:val="left" w:pos="1100"/>
              <w:tab w:val="right" w:leader="dot" w:pos="9350"/>
            </w:tabs>
            <w:rPr>
              <w:rFonts w:ascii="Times New Roman" w:eastAsiaTheme="minorEastAsia" w:hAnsi="Times New Roman" w:cs="Times New Roman"/>
              <w:noProof/>
            </w:rPr>
          </w:pPr>
          <w:hyperlink w:anchor="_Toc518343997" w:history="1">
            <w:r w:rsidRPr="001002C8">
              <w:rPr>
                <w:rStyle w:val="Siuktni"/>
                <w:rFonts w:ascii="Times New Roman" w:hAnsi="Times New Roman" w:cs="Times New Roman"/>
                <w:noProof/>
              </w:rPr>
              <w:t>2.6.</w:t>
            </w:r>
            <w:r w:rsidRPr="001002C8">
              <w:rPr>
                <w:rFonts w:ascii="Times New Roman" w:eastAsiaTheme="minorEastAsia" w:hAnsi="Times New Roman" w:cs="Times New Roman"/>
                <w:noProof/>
              </w:rPr>
              <w:tab/>
            </w:r>
            <w:r w:rsidRPr="001002C8">
              <w:rPr>
                <w:rStyle w:val="Siuktni"/>
                <w:rFonts w:ascii="Times New Roman" w:hAnsi="Times New Roman" w:cs="Times New Roman"/>
                <w:noProof/>
              </w:rPr>
              <w:t>Sơ đồ luồng dữ liệu chức năng “Báo cáo”</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_Toc518343997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18</w:t>
            </w:r>
            <w:r w:rsidRPr="001002C8">
              <w:rPr>
                <w:rFonts w:ascii="Times New Roman" w:hAnsi="Times New Roman" w:cs="Times New Roman"/>
                <w:noProof/>
                <w:webHidden/>
              </w:rPr>
              <w:fldChar w:fldCharType="end"/>
            </w:r>
          </w:hyperlink>
        </w:p>
        <w:p w:rsidR="00F2496C" w:rsidRPr="001002C8" w:rsidRDefault="00F2496C">
          <w:pPr>
            <w:pStyle w:val="Mucluc2"/>
            <w:tabs>
              <w:tab w:val="left" w:pos="660"/>
              <w:tab w:val="right" w:leader="dot" w:pos="9350"/>
            </w:tabs>
            <w:rPr>
              <w:rFonts w:ascii="Times New Roman" w:eastAsiaTheme="minorEastAsia" w:hAnsi="Times New Roman" w:cs="Times New Roman"/>
              <w:noProof/>
            </w:rPr>
          </w:pPr>
          <w:hyperlink w:anchor="_Toc518343998" w:history="1">
            <w:r w:rsidRPr="001002C8">
              <w:rPr>
                <w:rStyle w:val="Siuktni"/>
                <w:rFonts w:ascii="Times New Roman" w:hAnsi="Times New Roman" w:cs="Times New Roman"/>
                <w:noProof/>
              </w:rPr>
              <w:t>3.</w:t>
            </w:r>
            <w:r w:rsidRPr="001002C8">
              <w:rPr>
                <w:rFonts w:ascii="Times New Roman" w:eastAsiaTheme="minorEastAsia" w:hAnsi="Times New Roman" w:cs="Times New Roman"/>
                <w:noProof/>
              </w:rPr>
              <w:tab/>
            </w:r>
            <w:r w:rsidRPr="001002C8">
              <w:rPr>
                <w:rStyle w:val="Siuktni"/>
                <w:rFonts w:ascii="Times New Roman" w:hAnsi="Times New Roman" w:cs="Times New Roman"/>
                <w:noProof/>
              </w:rPr>
              <w:t>Mô hình hoá chức năng (ERD)</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_Toc518343998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19</w:t>
            </w:r>
            <w:r w:rsidRPr="001002C8">
              <w:rPr>
                <w:rFonts w:ascii="Times New Roman" w:hAnsi="Times New Roman" w:cs="Times New Roman"/>
                <w:noProof/>
                <w:webHidden/>
              </w:rPr>
              <w:fldChar w:fldCharType="end"/>
            </w:r>
          </w:hyperlink>
        </w:p>
        <w:p w:rsidR="00F2496C" w:rsidRPr="001002C8" w:rsidRDefault="00F2496C">
          <w:pPr>
            <w:pStyle w:val="Mucluc1"/>
            <w:tabs>
              <w:tab w:val="right" w:leader="dot" w:pos="9350"/>
            </w:tabs>
            <w:rPr>
              <w:rFonts w:ascii="Times New Roman" w:eastAsiaTheme="minorEastAsia" w:hAnsi="Times New Roman" w:cs="Times New Roman"/>
              <w:noProof/>
            </w:rPr>
          </w:pPr>
          <w:hyperlink w:anchor="_Toc518343999" w:history="1">
            <w:r w:rsidRPr="001002C8">
              <w:rPr>
                <w:rStyle w:val="Siuktni"/>
                <w:rFonts w:ascii="Times New Roman" w:hAnsi="Times New Roman" w:cs="Times New Roman"/>
                <w:b/>
                <w:noProof/>
              </w:rPr>
              <w:t>Chương 3: Thiết kế</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_Toc518343999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20</w:t>
            </w:r>
            <w:r w:rsidRPr="001002C8">
              <w:rPr>
                <w:rFonts w:ascii="Times New Roman" w:hAnsi="Times New Roman" w:cs="Times New Roman"/>
                <w:noProof/>
                <w:webHidden/>
              </w:rPr>
              <w:fldChar w:fldCharType="end"/>
            </w:r>
          </w:hyperlink>
        </w:p>
        <w:p w:rsidR="00F2496C" w:rsidRPr="001002C8" w:rsidRDefault="00F2496C">
          <w:pPr>
            <w:pStyle w:val="Mucluc2"/>
            <w:tabs>
              <w:tab w:val="left" w:pos="660"/>
              <w:tab w:val="right" w:leader="dot" w:pos="9350"/>
            </w:tabs>
            <w:rPr>
              <w:rFonts w:ascii="Times New Roman" w:eastAsiaTheme="minorEastAsia" w:hAnsi="Times New Roman" w:cs="Times New Roman"/>
              <w:noProof/>
            </w:rPr>
          </w:pPr>
          <w:hyperlink w:anchor="_Toc518344000" w:history="1">
            <w:r w:rsidRPr="001002C8">
              <w:rPr>
                <w:rStyle w:val="Siuktni"/>
                <w:rFonts w:ascii="Times New Roman" w:hAnsi="Times New Roman" w:cs="Times New Roman"/>
                <w:noProof/>
              </w:rPr>
              <w:t>1.</w:t>
            </w:r>
            <w:r w:rsidRPr="001002C8">
              <w:rPr>
                <w:rFonts w:ascii="Times New Roman" w:eastAsiaTheme="minorEastAsia" w:hAnsi="Times New Roman" w:cs="Times New Roman"/>
                <w:noProof/>
              </w:rPr>
              <w:tab/>
            </w:r>
            <w:r w:rsidRPr="001002C8">
              <w:rPr>
                <w:rStyle w:val="Siuktni"/>
                <w:rFonts w:ascii="Times New Roman" w:hAnsi="Times New Roman" w:cs="Times New Roman"/>
                <w:noProof/>
              </w:rPr>
              <w:t>Thiết kế giao diện</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_Toc518344000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20</w:t>
            </w:r>
            <w:r w:rsidRPr="001002C8">
              <w:rPr>
                <w:rFonts w:ascii="Times New Roman" w:hAnsi="Times New Roman" w:cs="Times New Roman"/>
                <w:noProof/>
                <w:webHidden/>
              </w:rPr>
              <w:fldChar w:fldCharType="end"/>
            </w:r>
          </w:hyperlink>
        </w:p>
        <w:p w:rsidR="00F2496C" w:rsidRPr="001002C8" w:rsidRDefault="00F2496C">
          <w:pPr>
            <w:pStyle w:val="Mucluc3"/>
            <w:tabs>
              <w:tab w:val="left" w:pos="1100"/>
              <w:tab w:val="right" w:leader="dot" w:pos="9350"/>
            </w:tabs>
            <w:rPr>
              <w:rFonts w:ascii="Times New Roman" w:eastAsiaTheme="minorEastAsia" w:hAnsi="Times New Roman" w:cs="Times New Roman"/>
              <w:noProof/>
            </w:rPr>
          </w:pPr>
          <w:hyperlink w:anchor="_Toc518344001" w:history="1">
            <w:r w:rsidRPr="001002C8">
              <w:rPr>
                <w:rStyle w:val="Siuktni"/>
                <w:rFonts w:ascii="Times New Roman" w:hAnsi="Times New Roman" w:cs="Times New Roman"/>
                <w:noProof/>
              </w:rPr>
              <w:t>1.1.</w:t>
            </w:r>
            <w:r w:rsidRPr="001002C8">
              <w:rPr>
                <w:rFonts w:ascii="Times New Roman" w:eastAsiaTheme="minorEastAsia" w:hAnsi="Times New Roman" w:cs="Times New Roman"/>
                <w:noProof/>
              </w:rPr>
              <w:tab/>
            </w:r>
            <w:r w:rsidRPr="001002C8">
              <w:rPr>
                <w:rStyle w:val="Siuktni"/>
                <w:rFonts w:ascii="Times New Roman" w:hAnsi="Times New Roman" w:cs="Times New Roman"/>
                <w:noProof/>
              </w:rPr>
              <w:t>Sơ đồ liên kết màn hình</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_Toc518344001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20</w:t>
            </w:r>
            <w:r w:rsidRPr="001002C8">
              <w:rPr>
                <w:rFonts w:ascii="Times New Roman" w:hAnsi="Times New Roman" w:cs="Times New Roman"/>
                <w:noProof/>
                <w:webHidden/>
              </w:rPr>
              <w:fldChar w:fldCharType="end"/>
            </w:r>
          </w:hyperlink>
        </w:p>
        <w:p w:rsidR="00F2496C" w:rsidRPr="001002C8" w:rsidRDefault="00F2496C">
          <w:pPr>
            <w:pStyle w:val="Mucluc3"/>
            <w:tabs>
              <w:tab w:val="left" w:pos="1100"/>
              <w:tab w:val="right" w:leader="dot" w:pos="9350"/>
            </w:tabs>
            <w:rPr>
              <w:rFonts w:ascii="Times New Roman" w:eastAsiaTheme="minorEastAsia" w:hAnsi="Times New Roman" w:cs="Times New Roman"/>
              <w:noProof/>
            </w:rPr>
          </w:pPr>
          <w:hyperlink w:anchor="_Toc518344002" w:history="1">
            <w:r w:rsidRPr="001002C8">
              <w:rPr>
                <w:rStyle w:val="Siuktni"/>
                <w:rFonts w:ascii="Times New Roman" w:hAnsi="Times New Roman" w:cs="Times New Roman"/>
                <w:noProof/>
              </w:rPr>
              <w:t>1.2.</w:t>
            </w:r>
            <w:r w:rsidRPr="001002C8">
              <w:rPr>
                <w:rFonts w:ascii="Times New Roman" w:eastAsiaTheme="minorEastAsia" w:hAnsi="Times New Roman" w:cs="Times New Roman"/>
                <w:noProof/>
              </w:rPr>
              <w:tab/>
            </w:r>
            <w:r w:rsidRPr="001002C8">
              <w:rPr>
                <w:rStyle w:val="Siuktni"/>
                <w:rFonts w:ascii="Times New Roman" w:hAnsi="Times New Roman" w:cs="Times New Roman"/>
                <w:noProof/>
              </w:rPr>
              <w:t>Danh sách màn hình và mô tả chức năng màn hình</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_Toc518344002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20</w:t>
            </w:r>
            <w:r w:rsidRPr="001002C8">
              <w:rPr>
                <w:rFonts w:ascii="Times New Roman" w:hAnsi="Times New Roman" w:cs="Times New Roman"/>
                <w:noProof/>
                <w:webHidden/>
              </w:rPr>
              <w:fldChar w:fldCharType="end"/>
            </w:r>
          </w:hyperlink>
        </w:p>
        <w:p w:rsidR="00F2496C" w:rsidRPr="001002C8" w:rsidRDefault="00F2496C">
          <w:pPr>
            <w:pStyle w:val="Mucluc3"/>
            <w:tabs>
              <w:tab w:val="left" w:pos="1100"/>
              <w:tab w:val="right" w:leader="dot" w:pos="9350"/>
            </w:tabs>
            <w:rPr>
              <w:rFonts w:ascii="Times New Roman" w:eastAsiaTheme="minorEastAsia" w:hAnsi="Times New Roman" w:cs="Times New Roman"/>
              <w:noProof/>
            </w:rPr>
          </w:pPr>
          <w:hyperlink w:anchor="_Toc518344003" w:history="1">
            <w:r w:rsidRPr="001002C8">
              <w:rPr>
                <w:rStyle w:val="Siuktni"/>
                <w:rFonts w:ascii="Times New Roman" w:hAnsi="Times New Roman" w:cs="Times New Roman"/>
                <w:noProof/>
              </w:rPr>
              <w:t>1.3.</w:t>
            </w:r>
            <w:r w:rsidRPr="001002C8">
              <w:rPr>
                <w:rFonts w:ascii="Times New Roman" w:eastAsiaTheme="minorEastAsia" w:hAnsi="Times New Roman" w:cs="Times New Roman"/>
                <w:noProof/>
              </w:rPr>
              <w:tab/>
            </w:r>
            <w:r w:rsidRPr="001002C8">
              <w:rPr>
                <w:rStyle w:val="Siuktni"/>
                <w:rFonts w:ascii="Times New Roman" w:hAnsi="Times New Roman" w:cs="Times New Roman"/>
                <w:noProof/>
              </w:rPr>
              <w:t>Mô tả xử lý sự kiện từng màn hình</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_Toc518344003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22</w:t>
            </w:r>
            <w:r w:rsidRPr="001002C8">
              <w:rPr>
                <w:rFonts w:ascii="Times New Roman" w:hAnsi="Times New Roman" w:cs="Times New Roman"/>
                <w:noProof/>
                <w:webHidden/>
              </w:rPr>
              <w:fldChar w:fldCharType="end"/>
            </w:r>
          </w:hyperlink>
        </w:p>
        <w:p w:rsidR="00F2496C" w:rsidRPr="001002C8" w:rsidRDefault="00F2496C">
          <w:pPr>
            <w:pStyle w:val="Mucluc4"/>
            <w:tabs>
              <w:tab w:val="left" w:pos="1540"/>
              <w:tab w:val="right" w:leader="dot" w:pos="9350"/>
            </w:tabs>
            <w:rPr>
              <w:rFonts w:ascii="Times New Roman" w:eastAsiaTheme="minorEastAsia" w:hAnsi="Times New Roman" w:cs="Times New Roman"/>
              <w:noProof/>
            </w:rPr>
          </w:pPr>
          <w:hyperlink w:anchor="_Toc518344004" w:history="1">
            <w:r w:rsidRPr="001002C8">
              <w:rPr>
                <w:rStyle w:val="Siuktni"/>
                <w:rFonts w:ascii="Times New Roman" w:hAnsi="Times New Roman" w:cs="Times New Roman"/>
                <w:i/>
                <w:noProof/>
              </w:rPr>
              <w:t>1.3.1</w:t>
            </w:r>
            <w:r w:rsidRPr="001002C8">
              <w:rPr>
                <w:rStyle w:val="Siuktni"/>
                <w:rFonts w:ascii="Times New Roman" w:hAnsi="Times New Roman" w:cs="Times New Roman"/>
                <w:noProof/>
              </w:rPr>
              <w:t>.</w:t>
            </w:r>
            <w:r w:rsidRPr="001002C8">
              <w:rPr>
                <w:rFonts w:ascii="Times New Roman" w:eastAsiaTheme="minorEastAsia" w:hAnsi="Times New Roman" w:cs="Times New Roman"/>
                <w:noProof/>
              </w:rPr>
              <w:tab/>
            </w:r>
            <w:r w:rsidRPr="001002C8">
              <w:rPr>
                <w:rStyle w:val="Siuktni"/>
                <w:rFonts w:ascii="Times New Roman" w:hAnsi="Times New Roman" w:cs="Times New Roman"/>
                <w:i/>
                <w:noProof/>
              </w:rPr>
              <w:t>Màn hình đăng nhập</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_Toc518344004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22</w:t>
            </w:r>
            <w:r w:rsidRPr="001002C8">
              <w:rPr>
                <w:rFonts w:ascii="Times New Roman" w:hAnsi="Times New Roman" w:cs="Times New Roman"/>
                <w:noProof/>
                <w:webHidden/>
              </w:rPr>
              <w:fldChar w:fldCharType="end"/>
            </w:r>
          </w:hyperlink>
        </w:p>
        <w:p w:rsidR="00F2496C" w:rsidRPr="001002C8" w:rsidRDefault="00F2496C">
          <w:pPr>
            <w:pStyle w:val="Mucluc4"/>
            <w:tabs>
              <w:tab w:val="left" w:pos="1540"/>
              <w:tab w:val="right" w:leader="dot" w:pos="9350"/>
            </w:tabs>
            <w:rPr>
              <w:rFonts w:ascii="Times New Roman" w:eastAsiaTheme="minorEastAsia" w:hAnsi="Times New Roman" w:cs="Times New Roman"/>
              <w:noProof/>
            </w:rPr>
          </w:pPr>
          <w:hyperlink w:anchor="_Toc518344005" w:history="1">
            <w:r w:rsidRPr="001002C8">
              <w:rPr>
                <w:rStyle w:val="Siuktni"/>
                <w:rFonts w:ascii="Times New Roman" w:hAnsi="Times New Roman" w:cs="Times New Roman"/>
                <w:i/>
                <w:noProof/>
              </w:rPr>
              <w:t>1</w:t>
            </w:r>
            <w:r w:rsidRPr="001002C8">
              <w:rPr>
                <w:rStyle w:val="Siuktni"/>
                <w:rFonts w:ascii="Times New Roman" w:hAnsi="Times New Roman" w:cs="Times New Roman"/>
                <w:i/>
                <w:noProof/>
              </w:rPr>
              <w:t>.</w:t>
            </w:r>
            <w:r w:rsidRPr="001002C8">
              <w:rPr>
                <w:rStyle w:val="Siuktni"/>
                <w:rFonts w:ascii="Times New Roman" w:hAnsi="Times New Roman" w:cs="Times New Roman"/>
                <w:i/>
                <w:noProof/>
              </w:rPr>
              <w:t>3.2</w:t>
            </w:r>
            <w:r w:rsidRPr="001002C8">
              <w:rPr>
                <w:rStyle w:val="Siuktni"/>
                <w:rFonts w:ascii="Times New Roman" w:hAnsi="Times New Roman" w:cs="Times New Roman"/>
                <w:noProof/>
              </w:rPr>
              <w:t>.</w:t>
            </w:r>
            <w:r w:rsidRPr="001002C8">
              <w:rPr>
                <w:rFonts w:ascii="Times New Roman" w:eastAsiaTheme="minorEastAsia" w:hAnsi="Times New Roman" w:cs="Times New Roman"/>
                <w:noProof/>
              </w:rPr>
              <w:tab/>
            </w:r>
            <w:r w:rsidRPr="001002C8">
              <w:rPr>
                <w:rStyle w:val="Siuktni"/>
                <w:rFonts w:ascii="Times New Roman" w:hAnsi="Times New Roman" w:cs="Times New Roman"/>
                <w:i/>
                <w:noProof/>
              </w:rPr>
              <w:t>Màn hình chính</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_Toc518344005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23</w:t>
            </w:r>
            <w:r w:rsidRPr="001002C8">
              <w:rPr>
                <w:rFonts w:ascii="Times New Roman" w:hAnsi="Times New Roman" w:cs="Times New Roman"/>
                <w:noProof/>
                <w:webHidden/>
              </w:rPr>
              <w:fldChar w:fldCharType="end"/>
            </w:r>
          </w:hyperlink>
        </w:p>
        <w:p w:rsidR="00F2496C" w:rsidRPr="001002C8" w:rsidRDefault="00F2496C">
          <w:pPr>
            <w:pStyle w:val="Mucluc4"/>
            <w:tabs>
              <w:tab w:val="left" w:pos="1540"/>
              <w:tab w:val="right" w:leader="dot" w:pos="9350"/>
            </w:tabs>
            <w:rPr>
              <w:rFonts w:ascii="Times New Roman" w:eastAsiaTheme="minorEastAsia" w:hAnsi="Times New Roman" w:cs="Times New Roman"/>
              <w:noProof/>
            </w:rPr>
          </w:pPr>
          <w:hyperlink w:anchor="_Toc518344006" w:history="1">
            <w:r w:rsidRPr="001002C8">
              <w:rPr>
                <w:rStyle w:val="Siuktni"/>
                <w:rFonts w:ascii="Times New Roman" w:hAnsi="Times New Roman" w:cs="Times New Roman"/>
                <w:i/>
                <w:noProof/>
              </w:rPr>
              <w:t>1.3.3</w:t>
            </w:r>
            <w:r w:rsidRPr="001002C8">
              <w:rPr>
                <w:rStyle w:val="Siuktni"/>
                <w:rFonts w:ascii="Times New Roman" w:hAnsi="Times New Roman" w:cs="Times New Roman"/>
                <w:noProof/>
              </w:rPr>
              <w:t>.</w:t>
            </w:r>
            <w:r w:rsidRPr="001002C8">
              <w:rPr>
                <w:rFonts w:ascii="Times New Roman" w:eastAsiaTheme="minorEastAsia" w:hAnsi="Times New Roman" w:cs="Times New Roman"/>
                <w:noProof/>
              </w:rPr>
              <w:tab/>
            </w:r>
            <w:r w:rsidRPr="001002C8">
              <w:rPr>
                <w:rStyle w:val="Siuktni"/>
                <w:rFonts w:ascii="Times New Roman" w:hAnsi="Times New Roman" w:cs="Times New Roman"/>
                <w:i/>
                <w:noProof/>
              </w:rPr>
              <w:t>Màn hình thông tin nhà hàng</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_Toc518344006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27</w:t>
            </w:r>
            <w:r w:rsidRPr="001002C8">
              <w:rPr>
                <w:rFonts w:ascii="Times New Roman" w:hAnsi="Times New Roman" w:cs="Times New Roman"/>
                <w:noProof/>
                <w:webHidden/>
              </w:rPr>
              <w:fldChar w:fldCharType="end"/>
            </w:r>
          </w:hyperlink>
        </w:p>
        <w:p w:rsidR="00F2496C" w:rsidRPr="001002C8" w:rsidRDefault="00F2496C">
          <w:pPr>
            <w:pStyle w:val="Mucluc4"/>
            <w:tabs>
              <w:tab w:val="left" w:pos="1540"/>
              <w:tab w:val="right" w:leader="dot" w:pos="9350"/>
            </w:tabs>
            <w:rPr>
              <w:rFonts w:ascii="Times New Roman" w:eastAsiaTheme="minorEastAsia" w:hAnsi="Times New Roman" w:cs="Times New Roman"/>
              <w:noProof/>
            </w:rPr>
          </w:pPr>
          <w:hyperlink w:anchor="_Toc518344007" w:history="1">
            <w:r w:rsidRPr="001002C8">
              <w:rPr>
                <w:rStyle w:val="Siuktni"/>
                <w:rFonts w:ascii="Times New Roman" w:hAnsi="Times New Roman" w:cs="Times New Roman"/>
                <w:i/>
                <w:noProof/>
              </w:rPr>
              <w:t>1.3.4.</w:t>
            </w:r>
            <w:r w:rsidRPr="001002C8">
              <w:rPr>
                <w:rFonts w:ascii="Times New Roman" w:eastAsiaTheme="minorEastAsia" w:hAnsi="Times New Roman" w:cs="Times New Roman"/>
                <w:noProof/>
              </w:rPr>
              <w:tab/>
            </w:r>
            <w:r w:rsidRPr="001002C8">
              <w:rPr>
                <w:rStyle w:val="Siuktni"/>
                <w:rFonts w:ascii="Times New Roman" w:hAnsi="Times New Roman" w:cs="Times New Roman"/>
                <w:i/>
                <w:noProof/>
              </w:rPr>
              <w:t>Màn hình thông tin tiệc</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_Toc518344007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28</w:t>
            </w:r>
            <w:r w:rsidRPr="001002C8">
              <w:rPr>
                <w:rFonts w:ascii="Times New Roman" w:hAnsi="Times New Roman" w:cs="Times New Roman"/>
                <w:noProof/>
                <w:webHidden/>
              </w:rPr>
              <w:fldChar w:fldCharType="end"/>
            </w:r>
          </w:hyperlink>
        </w:p>
        <w:p w:rsidR="00F2496C" w:rsidRPr="001002C8" w:rsidRDefault="00F2496C">
          <w:pPr>
            <w:pStyle w:val="Mucluc4"/>
            <w:tabs>
              <w:tab w:val="left" w:pos="1540"/>
              <w:tab w:val="right" w:leader="dot" w:pos="9350"/>
            </w:tabs>
            <w:rPr>
              <w:rFonts w:ascii="Times New Roman" w:eastAsiaTheme="minorEastAsia" w:hAnsi="Times New Roman" w:cs="Times New Roman"/>
              <w:noProof/>
            </w:rPr>
          </w:pPr>
          <w:hyperlink w:anchor="_Toc518344008" w:history="1">
            <w:r w:rsidRPr="001002C8">
              <w:rPr>
                <w:rStyle w:val="Siuktni"/>
                <w:rFonts w:ascii="Times New Roman" w:hAnsi="Times New Roman" w:cs="Times New Roman"/>
                <w:i/>
                <w:noProof/>
              </w:rPr>
              <w:t>1.3.5.</w:t>
            </w:r>
            <w:r w:rsidRPr="001002C8">
              <w:rPr>
                <w:rFonts w:ascii="Times New Roman" w:eastAsiaTheme="minorEastAsia" w:hAnsi="Times New Roman" w:cs="Times New Roman"/>
                <w:noProof/>
              </w:rPr>
              <w:tab/>
            </w:r>
            <w:r w:rsidRPr="001002C8">
              <w:rPr>
                <w:rStyle w:val="Siuktni"/>
                <w:rFonts w:ascii="Times New Roman" w:hAnsi="Times New Roman" w:cs="Times New Roman"/>
                <w:i/>
                <w:noProof/>
              </w:rPr>
              <w:t>Màn hình Lập hợp đồng</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_Toc518344008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30</w:t>
            </w:r>
            <w:r w:rsidRPr="001002C8">
              <w:rPr>
                <w:rFonts w:ascii="Times New Roman" w:hAnsi="Times New Roman" w:cs="Times New Roman"/>
                <w:noProof/>
                <w:webHidden/>
              </w:rPr>
              <w:fldChar w:fldCharType="end"/>
            </w:r>
          </w:hyperlink>
        </w:p>
        <w:p w:rsidR="00F2496C" w:rsidRPr="001002C8" w:rsidRDefault="00F2496C">
          <w:pPr>
            <w:pStyle w:val="Mucluc4"/>
            <w:tabs>
              <w:tab w:val="left" w:pos="1540"/>
              <w:tab w:val="right" w:leader="dot" w:pos="9350"/>
            </w:tabs>
            <w:rPr>
              <w:rFonts w:ascii="Times New Roman" w:eastAsiaTheme="minorEastAsia" w:hAnsi="Times New Roman" w:cs="Times New Roman"/>
              <w:noProof/>
            </w:rPr>
          </w:pPr>
          <w:hyperlink w:anchor="_Toc518344009" w:history="1">
            <w:r w:rsidRPr="001002C8">
              <w:rPr>
                <w:rStyle w:val="Siuktni"/>
                <w:rFonts w:ascii="Times New Roman" w:hAnsi="Times New Roman" w:cs="Times New Roman"/>
                <w:i/>
                <w:noProof/>
              </w:rPr>
              <w:t>1.3.6.</w:t>
            </w:r>
            <w:r w:rsidRPr="001002C8">
              <w:rPr>
                <w:rFonts w:ascii="Times New Roman" w:eastAsiaTheme="minorEastAsia" w:hAnsi="Times New Roman" w:cs="Times New Roman"/>
                <w:i/>
                <w:noProof/>
              </w:rPr>
              <w:tab/>
            </w:r>
            <w:r w:rsidRPr="001002C8">
              <w:rPr>
                <w:rStyle w:val="Siuktni"/>
                <w:rFonts w:ascii="Times New Roman" w:hAnsi="Times New Roman" w:cs="Times New Roman"/>
                <w:i/>
                <w:noProof/>
              </w:rPr>
              <w:t>Màn hình Lập hoá đơn</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_Toc518344009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32</w:t>
            </w:r>
            <w:r w:rsidRPr="001002C8">
              <w:rPr>
                <w:rFonts w:ascii="Times New Roman" w:hAnsi="Times New Roman" w:cs="Times New Roman"/>
                <w:noProof/>
                <w:webHidden/>
              </w:rPr>
              <w:fldChar w:fldCharType="end"/>
            </w:r>
          </w:hyperlink>
        </w:p>
        <w:p w:rsidR="00F2496C" w:rsidRPr="001002C8" w:rsidRDefault="00F2496C">
          <w:pPr>
            <w:pStyle w:val="Mucluc4"/>
            <w:tabs>
              <w:tab w:val="left" w:pos="1540"/>
              <w:tab w:val="right" w:leader="dot" w:pos="9350"/>
            </w:tabs>
            <w:rPr>
              <w:rFonts w:ascii="Times New Roman" w:eastAsiaTheme="minorEastAsia" w:hAnsi="Times New Roman" w:cs="Times New Roman"/>
              <w:noProof/>
            </w:rPr>
          </w:pPr>
          <w:hyperlink w:anchor="_Toc518344010" w:history="1">
            <w:r w:rsidRPr="001002C8">
              <w:rPr>
                <w:rStyle w:val="Siuktni"/>
                <w:rFonts w:ascii="Times New Roman" w:hAnsi="Times New Roman" w:cs="Times New Roman"/>
                <w:i/>
                <w:noProof/>
              </w:rPr>
              <w:t>1.3.7</w:t>
            </w:r>
            <w:r w:rsidRPr="001002C8">
              <w:rPr>
                <w:rStyle w:val="Siuktni"/>
                <w:rFonts w:ascii="Times New Roman" w:hAnsi="Times New Roman" w:cs="Times New Roman"/>
                <w:noProof/>
              </w:rPr>
              <w:t>.</w:t>
            </w:r>
            <w:r w:rsidRPr="001002C8">
              <w:rPr>
                <w:rFonts w:ascii="Times New Roman" w:eastAsiaTheme="minorEastAsia" w:hAnsi="Times New Roman" w:cs="Times New Roman"/>
                <w:noProof/>
              </w:rPr>
              <w:tab/>
            </w:r>
            <w:r w:rsidRPr="001002C8">
              <w:rPr>
                <w:rStyle w:val="Siuktni"/>
                <w:rFonts w:ascii="Times New Roman" w:hAnsi="Times New Roman" w:cs="Times New Roman"/>
                <w:i/>
                <w:noProof/>
              </w:rPr>
              <w:t>Màn hình nhân viên</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_Toc518344010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34</w:t>
            </w:r>
            <w:r w:rsidRPr="001002C8">
              <w:rPr>
                <w:rFonts w:ascii="Times New Roman" w:hAnsi="Times New Roman" w:cs="Times New Roman"/>
                <w:noProof/>
                <w:webHidden/>
              </w:rPr>
              <w:fldChar w:fldCharType="end"/>
            </w:r>
          </w:hyperlink>
        </w:p>
        <w:p w:rsidR="00F2496C" w:rsidRPr="001002C8" w:rsidRDefault="00F2496C">
          <w:pPr>
            <w:pStyle w:val="Mucluc4"/>
            <w:tabs>
              <w:tab w:val="left" w:pos="1540"/>
              <w:tab w:val="right" w:leader="dot" w:pos="9350"/>
            </w:tabs>
            <w:rPr>
              <w:rFonts w:ascii="Times New Roman" w:eastAsiaTheme="minorEastAsia" w:hAnsi="Times New Roman" w:cs="Times New Roman"/>
              <w:noProof/>
            </w:rPr>
          </w:pPr>
          <w:hyperlink w:anchor="_Toc518344011" w:history="1">
            <w:r w:rsidRPr="001002C8">
              <w:rPr>
                <w:rStyle w:val="Siuktni"/>
                <w:rFonts w:ascii="Times New Roman" w:hAnsi="Times New Roman" w:cs="Times New Roman"/>
                <w:i/>
                <w:noProof/>
              </w:rPr>
              <w:t>1.3.8.</w:t>
            </w:r>
            <w:r w:rsidRPr="001002C8">
              <w:rPr>
                <w:rFonts w:ascii="Times New Roman" w:eastAsiaTheme="minorEastAsia" w:hAnsi="Times New Roman" w:cs="Times New Roman"/>
                <w:noProof/>
              </w:rPr>
              <w:tab/>
            </w:r>
            <w:r w:rsidRPr="001002C8">
              <w:rPr>
                <w:rStyle w:val="Siuktni"/>
                <w:rFonts w:ascii="Times New Roman" w:hAnsi="Times New Roman" w:cs="Times New Roman"/>
                <w:i/>
                <w:noProof/>
              </w:rPr>
              <w:t>Màn hình tra cứu hợp đồng</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_Toc518344011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36</w:t>
            </w:r>
            <w:r w:rsidRPr="001002C8">
              <w:rPr>
                <w:rFonts w:ascii="Times New Roman" w:hAnsi="Times New Roman" w:cs="Times New Roman"/>
                <w:noProof/>
                <w:webHidden/>
              </w:rPr>
              <w:fldChar w:fldCharType="end"/>
            </w:r>
          </w:hyperlink>
        </w:p>
        <w:p w:rsidR="00F2496C" w:rsidRPr="001002C8" w:rsidRDefault="00F2496C">
          <w:pPr>
            <w:pStyle w:val="Mucluc4"/>
            <w:tabs>
              <w:tab w:val="left" w:pos="1540"/>
              <w:tab w:val="right" w:leader="dot" w:pos="9350"/>
            </w:tabs>
            <w:rPr>
              <w:rFonts w:ascii="Times New Roman" w:eastAsiaTheme="minorEastAsia" w:hAnsi="Times New Roman" w:cs="Times New Roman"/>
              <w:noProof/>
            </w:rPr>
          </w:pPr>
          <w:hyperlink w:anchor="_Toc518344012" w:history="1">
            <w:r w:rsidRPr="001002C8">
              <w:rPr>
                <w:rStyle w:val="Siuktni"/>
                <w:rFonts w:ascii="Times New Roman" w:hAnsi="Times New Roman" w:cs="Times New Roman"/>
                <w:i/>
                <w:noProof/>
              </w:rPr>
              <w:t>1.3.9.</w:t>
            </w:r>
            <w:r w:rsidRPr="001002C8">
              <w:rPr>
                <w:rFonts w:ascii="Times New Roman" w:eastAsiaTheme="minorEastAsia" w:hAnsi="Times New Roman" w:cs="Times New Roman"/>
                <w:noProof/>
              </w:rPr>
              <w:tab/>
            </w:r>
            <w:r w:rsidRPr="001002C8">
              <w:rPr>
                <w:rStyle w:val="Siuktni"/>
                <w:rFonts w:ascii="Times New Roman" w:hAnsi="Times New Roman" w:cs="Times New Roman"/>
                <w:i/>
                <w:noProof/>
              </w:rPr>
              <w:t>Màn hình tra cứu hoá đơn</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_Toc518344012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37</w:t>
            </w:r>
            <w:r w:rsidRPr="001002C8">
              <w:rPr>
                <w:rFonts w:ascii="Times New Roman" w:hAnsi="Times New Roman" w:cs="Times New Roman"/>
                <w:noProof/>
                <w:webHidden/>
              </w:rPr>
              <w:fldChar w:fldCharType="end"/>
            </w:r>
          </w:hyperlink>
        </w:p>
        <w:p w:rsidR="00F2496C" w:rsidRPr="001002C8" w:rsidRDefault="00F2496C">
          <w:pPr>
            <w:pStyle w:val="Mucluc4"/>
            <w:tabs>
              <w:tab w:val="left" w:pos="1540"/>
              <w:tab w:val="right" w:leader="dot" w:pos="9350"/>
            </w:tabs>
            <w:rPr>
              <w:rFonts w:ascii="Times New Roman" w:eastAsiaTheme="minorEastAsia" w:hAnsi="Times New Roman" w:cs="Times New Roman"/>
              <w:noProof/>
            </w:rPr>
          </w:pPr>
          <w:hyperlink w:anchor="_Toc518344013" w:history="1">
            <w:r w:rsidRPr="001002C8">
              <w:rPr>
                <w:rStyle w:val="Siuktni"/>
                <w:rFonts w:ascii="Times New Roman" w:hAnsi="Times New Roman" w:cs="Times New Roman"/>
                <w:i/>
                <w:noProof/>
              </w:rPr>
              <w:t>1.3.10</w:t>
            </w:r>
            <w:r w:rsidRPr="001002C8">
              <w:rPr>
                <w:rStyle w:val="Siuktni"/>
                <w:rFonts w:ascii="Times New Roman" w:hAnsi="Times New Roman" w:cs="Times New Roman"/>
                <w:noProof/>
              </w:rPr>
              <w:t>.</w:t>
            </w:r>
            <w:r w:rsidRPr="001002C8">
              <w:rPr>
                <w:rFonts w:ascii="Times New Roman" w:eastAsiaTheme="minorEastAsia" w:hAnsi="Times New Roman" w:cs="Times New Roman"/>
                <w:noProof/>
              </w:rPr>
              <w:tab/>
            </w:r>
            <w:r w:rsidRPr="001002C8">
              <w:rPr>
                <w:rStyle w:val="Siuktni"/>
                <w:rFonts w:ascii="Times New Roman" w:hAnsi="Times New Roman" w:cs="Times New Roman"/>
                <w:i/>
                <w:noProof/>
              </w:rPr>
              <w:t>Màn hình Tra cứu nhân viên</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_Toc518344013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38</w:t>
            </w:r>
            <w:r w:rsidRPr="001002C8">
              <w:rPr>
                <w:rFonts w:ascii="Times New Roman" w:hAnsi="Times New Roman" w:cs="Times New Roman"/>
                <w:noProof/>
                <w:webHidden/>
              </w:rPr>
              <w:fldChar w:fldCharType="end"/>
            </w:r>
          </w:hyperlink>
        </w:p>
        <w:p w:rsidR="00F2496C" w:rsidRPr="001002C8" w:rsidRDefault="00F2496C">
          <w:pPr>
            <w:pStyle w:val="Mucluc4"/>
            <w:tabs>
              <w:tab w:val="left" w:pos="1540"/>
              <w:tab w:val="right" w:leader="dot" w:pos="9350"/>
            </w:tabs>
            <w:rPr>
              <w:rFonts w:ascii="Times New Roman" w:eastAsiaTheme="minorEastAsia" w:hAnsi="Times New Roman" w:cs="Times New Roman"/>
              <w:noProof/>
            </w:rPr>
          </w:pPr>
          <w:hyperlink w:anchor="_Toc518344014" w:history="1">
            <w:r w:rsidRPr="001002C8">
              <w:rPr>
                <w:rStyle w:val="Siuktni"/>
                <w:rFonts w:ascii="Times New Roman" w:hAnsi="Times New Roman" w:cs="Times New Roman"/>
                <w:i/>
                <w:noProof/>
              </w:rPr>
              <w:t>1.3.11.</w:t>
            </w:r>
            <w:r w:rsidRPr="001002C8">
              <w:rPr>
                <w:rFonts w:ascii="Times New Roman" w:eastAsiaTheme="minorEastAsia" w:hAnsi="Times New Roman" w:cs="Times New Roman"/>
                <w:i/>
                <w:noProof/>
              </w:rPr>
              <w:tab/>
            </w:r>
            <w:r w:rsidRPr="001002C8">
              <w:rPr>
                <w:rStyle w:val="Siuktni"/>
                <w:rFonts w:ascii="Times New Roman" w:hAnsi="Times New Roman" w:cs="Times New Roman"/>
                <w:i/>
                <w:noProof/>
              </w:rPr>
              <w:t>Màn hình Lập báo cáo</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_Toc518344014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40</w:t>
            </w:r>
            <w:r w:rsidRPr="001002C8">
              <w:rPr>
                <w:rFonts w:ascii="Times New Roman" w:hAnsi="Times New Roman" w:cs="Times New Roman"/>
                <w:noProof/>
                <w:webHidden/>
              </w:rPr>
              <w:fldChar w:fldCharType="end"/>
            </w:r>
          </w:hyperlink>
        </w:p>
        <w:p w:rsidR="00F2496C" w:rsidRPr="001002C8" w:rsidRDefault="00F2496C">
          <w:pPr>
            <w:pStyle w:val="Mucluc4"/>
            <w:tabs>
              <w:tab w:val="left" w:pos="1540"/>
              <w:tab w:val="right" w:leader="dot" w:pos="9350"/>
            </w:tabs>
            <w:rPr>
              <w:rFonts w:ascii="Times New Roman" w:eastAsiaTheme="minorEastAsia" w:hAnsi="Times New Roman" w:cs="Times New Roman"/>
              <w:noProof/>
            </w:rPr>
          </w:pPr>
          <w:hyperlink w:anchor="_Toc518344015" w:history="1">
            <w:r w:rsidRPr="001002C8">
              <w:rPr>
                <w:rStyle w:val="Siuktni"/>
                <w:rFonts w:ascii="Times New Roman" w:hAnsi="Times New Roman" w:cs="Times New Roman"/>
                <w:i/>
                <w:noProof/>
              </w:rPr>
              <w:t>1.3.12.</w:t>
            </w:r>
            <w:r w:rsidRPr="001002C8">
              <w:rPr>
                <w:rFonts w:ascii="Times New Roman" w:eastAsiaTheme="minorEastAsia" w:hAnsi="Times New Roman" w:cs="Times New Roman"/>
                <w:i/>
                <w:noProof/>
              </w:rPr>
              <w:tab/>
            </w:r>
            <w:r w:rsidRPr="001002C8">
              <w:rPr>
                <w:rStyle w:val="Siuktni"/>
                <w:rFonts w:ascii="Times New Roman" w:hAnsi="Times New Roman" w:cs="Times New Roman"/>
                <w:i/>
                <w:noProof/>
              </w:rPr>
              <w:t>Màn hình Báo cáo doanh thu</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_Toc518344015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41</w:t>
            </w:r>
            <w:r w:rsidRPr="001002C8">
              <w:rPr>
                <w:rFonts w:ascii="Times New Roman" w:hAnsi="Times New Roman" w:cs="Times New Roman"/>
                <w:noProof/>
                <w:webHidden/>
              </w:rPr>
              <w:fldChar w:fldCharType="end"/>
            </w:r>
          </w:hyperlink>
        </w:p>
        <w:p w:rsidR="00F2496C" w:rsidRPr="001002C8" w:rsidRDefault="00F2496C">
          <w:pPr>
            <w:pStyle w:val="Mucluc4"/>
            <w:tabs>
              <w:tab w:val="left" w:pos="1540"/>
              <w:tab w:val="right" w:leader="dot" w:pos="9350"/>
            </w:tabs>
            <w:rPr>
              <w:rFonts w:ascii="Times New Roman" w:eastAsiaTheme="minorEastAsia" w:hAnsi="Times New Roman" w:cs="Times New Roman"/>
              <w:noProof/>
            </w:rPr>
          </w:pPr>
          <w:hyperlink w:anchor="_Toc518344016" w:history="1">
            <w:r w:rsidRPr="001002C8">
              <w:rPr>
                <w:rStyle w:val="Siuktni"/>
                <w:rFonts w:ascii="Times New Roman" w:hAnsi="Times New Roman" w:cs="Times New Roman"/>
                <w:i/>
                <w:noProof/>
              </w:rPr>
              <w:t>1.3.13.</w:t>
            </w:r>
            <w:r w:rsidRPr="001002C8">
              <w:rPr>
                <w:rFonts w:ascii="Times New Roman" w:eastAsiaTheme="minorEastAsia" w:hAnsi="Times New Roman" w:cs="Times New Roman"/>
                <w:i/>
                <w:noProof/>
              </w:rPr>
              <w:tab/>
            </w:r>
            <w:r w:rsidRPr="001002C8">
              <w:rPr>
                <w:rStyle w:val="Siuktni"/>
                <w:rFonts w:ascii="Times New Roman" w:hAnsi="Times New Roman" w:cs="Times New Roman"/>
                <w:i/>
                <w:noProof/>
              </w:rPr>
              <w:t>Màn hình thoát</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_Toc518344016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42</w:t>
            </w:r>
            <w:r w:rsidRPr="001002C8">
              <w:rPr>
                <w:rFonts w:ascii="Times New Roman" w:hAnsi="Times New Roman" w:cs="Times New Roman"/>
                <w:noProof/>
                <w:webHidden/>
              </w:rPr>
              <w:fldChar w:fldCharType="end"/>
            </w:r>
          </w:hyperlink>
        </w:p>
        <w:p w:rsidR="00F2496C" w:rsidRPr="001002C8" w:rsidRDefault="00F2496C">
          <w:pPr>
            <w:pStyle w:val="Mucluc2"/>
            <w:tabs>
              <w:tab w:val="left" w:pos="660"/>
              <w:tab w:val="right" w:leader="dot" w:pos="9350"/>
            </w:tabs>
            <w:rPr>
              <w:rFonts w:ascii="Times New Roman" w:eastAsiaTheme="minorEastAsia" w:hAnsi="Times New Roman" w:cs="Times New Roman"/>
              <w:noProof/>
            </w:rPr>
          </w:pPr>
          <w:hyperlink w:anchor="_Toc518344017" w:history="1">
            <w:r w:rsidRPr="001002C8">
              <w:rPr>
                <w:rStyle w:val="Siuktni"/>
                <w:rFonts w:ascii="Times New Roman" w:hAnsi="Times New Roman" w:cs="Times New Roman"/>
                <w:noProof/>
              </w:rPr>
              <w:t>2.</w:t>
            </w:r>
            <w:r w:rsidRPr="001002C8">
              <w:rPr>
                <w:rFonts w:ascii="Times New Roman" w:eastAsiaTheme="minorEastAsia" w:hAnsi="Times New Roman" w:cs="Times New Roman"/>
                <w:noProof/>
              </w:rPr>
              <w:tab/>
            </w:r>
            <w:r w:rsidRPr="001002C8">
              <w:rPr>
                <w:rStyle w:val="Siuktni"/>
                <w:rFonts w:ascii="Times New Roman" w:hAnsi="Times New Roman" w:cs="Times New Roman"/>
                <w:noProof/>
              </w:rPr>
              <w:t>Thiết kế xử lý</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_Toc518344017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43</w:t>
            </w:r>
            <w:r w:rsidRPr="001002C8">
              <w:rPr>
                <w:rFonts w:ascii="Times New Roman" w:hAnsi="Times New Roman" w:cs="Times New Roman"/>
                <w:noProof/>
                <w:webHidden/>
              </w:rPr>
              <w:fldChar w:fldCharType="end"/>
            </w:r>
          </w:hyperlink>
        </w:p>
        <w:p w:rsidR="00F2496C" w:rsidRPr="001002C8" w:rsidRDefault="00F2496C">
          <w:pPr>
            <w:pStyle w:val="Mucluc3"/>
            <w:tabs>
              <w:tab w:val="left" w:pos="1100"/>
              <w:tab w:val="right" w:leader="dot" w:pos="9350"/>
            </w:tabs>
            <w:rPr>
              <w:rFonts w:ascii="Times New Roman" w:eastAsiaTheme="minorEastAsia" w:hAnsi="Times New Roman" w:cs="Times New Roman"/>
              <w:noProof/>
            </w:rPr>
          </w:pPr>
          <w:hyperlink w:anchor="_Toc518344018" w:history="1">
            <w:r w:rsidRPr="001002C8">
              <w:rPr>
                <w:rStyle w:val="Siuktni"/>
                <w:rFonts w:ascii="Times New Roman" w:hAnsi="Times New Roman" w:cs="Times New Roman"/>
                <w:noProof/>
              </w:rPr>
              <w:t>2.1.</w:t>
            </w:r>
            <w:r w:rsidRPr="001002C8">
              <w:rPr>
                <w:rFonts w:ascii="Times New Roman" w:eastAsiaTheme="minorEastAsia" w:hAnsi="Times New Roman" w:cs="Times New Roman"/>
                <w:noProof/>
              </w:rPr>
              <w:tab/>
            </w:r>
            <w:r w:rsidRPr="001002C8">
              <w:rPr>
                <w:rStyle w:val="Siuktni"/>
                <w:rFonts w:ascii="Times New Roman" w:hAnsi="Times New Roman" w:cs="Times New Roman"/>
                <w:noProof/>
              </w:rPr>
              <w:t>Màn hình đăng nhập</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_Toc518344018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43</w:t>
            </w:r>
            <w:r w:rsidRPr="001002C8">
              <w:rPr>
                <w:rFonts w:ascii="Times New Roman" w:hAnsi="Times New Roman" w:cs="Times New Roman"/>
                <w:noProof/>
                <w:webHidden/>
              </w:rPr>
              <w:fldChar w:fldCharType="end"/>
            </w:r>
          </w:hyperlink>
        </w:p>
        <w:p w:rsidR="00F2496C" w:rsidRPr="001002C8" w:rsidRDefault="00F2496C">
          <w:pPr>
            <w:pStyle w:val="Mucluc3"/>
            <w:tabs>
              <w:tab w:val="left" w:pos="1100"/>
              <w:tab w:val="right" w:leader="dot" w:pos="9350"/>
            </w:tabs>
            <w:rPr>
              <w:rFonts w:ascii="Times New Roman" w:eastAsiaTheme="minorEastAsia" w:hAnsi="Times New Roman" w:cs="Times New Roman"/>
              <w:noProof/>
            </w:rPr>
          </w:pPr>
          <w:hyperlink w:anchor="_Toc518344019" w:history="1">
            <w:r w:rsidRPr="001002C8">
              <w:rPr>
                <w:rStyle w:val="Siuktni"/>
                <w:rFonts w:ascii="Times New Roman" w:hAnsi="Times New Roman" w:cs="Times New Roman"/>
                <w:noProof/>
              </w:rPr>
              <w:t>2.2.</w:t>
            </w:r>
            <w:r w:rsidRPr="001002C8">
              <w:rPr>
                <w:rFonts w:ascii="Times New Roman" w:eastAsiaTheme="minorEastAsia" w:hAnsi="Times New Roman" w:cs="Times New Roman"/>
                <w:noProof/>
              </w:rPr>
              <w:tab/>
            </w:r>
            <w:r w:rsidRPr="001002C8">
              <w:rPr>
                <w:rStyle w:val="Siuktni"/>
                <w:rFonts w:ascii="Times New Roman" w:hAnsi="Times New Roman" w:cs="Times New Roman"/>
                <w:noProof/>
              </w:rPr>
              <w:t>Màn hình chính</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_Toc518344019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44</w:t>
            </w:r>
            <w:r w:rsidRPr="001002C8">
              <w:rPr>
                <w:rFonts w:ascii="Times New Roman" w:hAnsi="Times New Roman" w:cs="Times New Roman"/>
                <w:noProof/>
                <w:webHidden/>
              </w:rPr>
              <w:fldChar w:fldCharType="end"/>
            </w:r>
          </w:hyperlink>
        </w:p>
        <w:p w:rsidR="00F2496C" w:rsidRPr="001002C8" w:rsidRDefault="00F2496C">
          <w:pPr>
            <w:pStyle w:val="Mucluc3"/>
            <w:tabs>
              <w:tab w:val="left" w:pos="1100"/>
              <w:tab w:val="right" w:leader="dot" w:pos="9350"/>
            </w:tabs>
            <w:rPr>
              <w:rFonts w:ascii="Times New Roman" w:eastAsiaTheme="minorEastAsia" w:hAnsi="Times New Roman" w:cs="Times New Roman"/>
              <w:noProof/>
            </w:rPr>
          </w:pPr>
          <w:hyperlink w:anchor="_Toc518344020" w:history="1">
            <w:r w:rsidRPr="001002C8">
              <w:rPr>
                <w:rStyle w:val="Siuktni"/>
                <w:rFonts w:ascii="Times New Roman" w:hAnsi="Times New Roman" w:cs="Times New Roman"/>
                <w:noProof/>
              </w:rPr>
              <w:t>2.3.</w:t>
            </w:r>
            <w:r w:rsidRPr="001002C8">
              <w:rPr>
                <w:rFonts w:ascii="Times New Roman" w:eastAsiaTheme="minorEastAsia" w:hAnsi="Times New Roman" w:cs="Times New Roman"/>
                <w:noProof/>
              </w:rPr>
              <w:tab/>
            </w:r>
            <w:r w:rsidRPr="001002C8">
              <w:rPr>
                <w:rStyle w:val="Siuktni"/>
                <w:rFonts w:ascii="Times New Roman" w:hAnsi="Times New Roman" w:cs="Times New Roman"/>
                <w:noProof/>
              </w:rPr>
              <w:t>Lập hợp đồng</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_Toc518344020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45</w:t>
            </w:r>
            <w:r w:rsidRPr="001002C8">
              <w:rPr>
                <w:rFonts w:ascii="Times New Roman" w:hAnsi="Times New Roman" w:cs="Times New Roman"/>
                <w:noProof/>
                <w:webHidden/>
              </w:rPr>
              <w:fldChar w:fldCharType="end"/>
            </w:r>
          </w:hyperlink>
        </w:p>
        <w:p w:rsidR="00F2496C" w:rsidRPr="001002C8" w:rsidRDefault="00F2496C">
          <w:pPr>
            <w:pStyle w:val="Mucluc3"/>
            <w:tabs>
              <w:tab w:val="left" w:pos="1100"/>
              <w:tab w:val="right" w:leader="dot" w:pos="9350"/>
            </w:tabs>
            <w:rPr>
              <w:rFonts w:ascii="Times New Roman" w:eastAsiaTheme="minorEastAsia" w:hAnsi="Times New Roman" w:cs="Times New Roman"/>
              <w:noProof/>
            </w:rPr>
          </w:pPr>
          <w:hyperlink w:anchor="_Toc518344021" w:history="1">
            <w:r w:rsidRPr="001002C8">
              <w:rPr>
                <w:rStyle w:val="Siuktni"/>
                <w:rFonts w:ascii="Times New Roman" w:hAnsi="Times New Roman" w:cs="Times New Roman"/>
                <w:noProof/>
              </w:rPr>
              <w:t>2.4.</w:t>
            </w:r>
            <w:r w:rsidRPr="001002C8">
              <w:rPr>
                <w:rFonts w:ascii="Times New Roman" w:eastAsiaTheme="minorEastAsia" w:hAnsi="Times New Roman" w:cs="Times New Roman"/>
                <w:noProof/>
              </w:rPr>
              <w:tab/>
            </w:r>
            <w:r w:rsidRPr="001002C8">
              <w:rPr>
                <w:rStyle w:val="Siuktni"/>
                <w:rFonts w:ascii="Times New Roman" w:hAnsi="Times New Roman" w:cs="Times New Roman"/>
                <w:noProof/>
              </w:rPr>
              <w:t>Lập hoá đơn</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_Toc518344021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46</w:t>
            </w:r>
            <w:r w:rsidRPr="001002C8">
              <w:rPr>
                <w:rFonts w:ascii="Times New Roman" w:hAnsi="Times New Roman" w:cs="Times New Roman"/>
                <w:noProof/>
                <w:webHidden/>
              </w:rPr>
              <w:fldChar w:fldCharType="end"/>
            </w:r>
          </w:hyperlink>
        </w:p>
        <w:p w:rsidR="00F2496C" w:rsidRPr="001002C8" w:rsidRDefault="00F2496C">
          <w:pPr>
            <w:pStyle w:val="Mucluc3"/>
            <w:tabs>
              <w:tab w:val="left" w:pos="1100"/>
              <w:tab w:val="right" w:leader="dot" w:pos="9350"/>
            </w:tabs>
            <w:rPr>
              <w:rFonts w:ascii="Times New Roman" w:eastAsiaTheme="minorEastAsia" w:hAnsi="Times New Roman" w:cs="Times New Roman"/>
              <w:noProof/>
            </w:rPr>
          </w:pPr>
          <w:hyperlink w:anchor="_Toc518344022" w:history="1">
            <w:r w:rsidRPr="001002C8">
              <w:rPr>
                <w:rStyle w:val="Siuktni"/>
                <w:rFonts w:ascii="Times New Roman" w:hAnsi="Times New Roman" w:cs="Times New Roman"/>
                <w:noProof/>
              </w:rPr>
              <w:t>2.5.</w:t>
            </w:r>
            <w:r w:rsidRPr="001002C8">
              <w:rPr>
                <w:rFonts w:ascii="Times New Roman" w:eastAsiaTheme="minorEastAsia" w:hAnsi="Times New Roman" w:cs="Times New Roman"/>
                <w:noProof/>
              </w:rPr>
              <w:tab/>
            </w:r>
            <w:r w:rsidRPr="001002C8">
              <w:rPr>
                <w:rStyle w:val="Siuktni"/>
                <w:rFonts w:ascii="Times New Roman" w:hAnsi="Times New Roman" w:cs="Times New Roman"/>
                <w:noProof/>
              </w:rPr>
              <w:t>Nhân viên</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_Toc518344022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46</w:t>
            </w:r>
            <w:r w:rsidRPr="001002C8">
              <w:rPr>
                <w:rFonts w:ascii="Times New Roman" w:hAnsi="Times New Roman" w:cs="Times New Roman"/>
                <w:noProof/>
                <w:webHidden/>
              </w:rPr>
              <w:fldChar w:fldCharType="end"/>
            </w:r>
          </w:hyperlink>
        </w:p>
        <w:p w:rsidR="00F2496C" w:rsidRPr="001002C8" w:rsidRDefault="00F2496C">
          <w:pPr>
            <w:pStyle w:val="Mucluc3"/>
            <w:tabs>
              <w:tab w:val="left" w:pos="1100"/>
              <w:tab w:val="right" w:leader="dot" w:pos="9350"/>
            </w:tabs>
            <w:rPr>
              <w:rFonts w:ascii="Times New Roman" w:eastAsiaTheme="minorEastAsia" w:hAnsi="Times New Roman" w:cs="Times New Roman"/>
              <w:noProof/>
            </w:rPr>
          </w:pPr>
          <w:hyperlink w:anchor="_Toc518344023" w:history="1">
            <w:r w:rsidRPr="001002C8">
              <w:rPr>
                <w:rStyle w:val="Siuktni"/>
                <w:rFonts w:ascii="Times New Roman" w:hAnsi="Times New Roman" w:cs="Times New Roman"/>
                <w:noProof/>
              </w:rPr>
              <w:t>2.6.</w:t>
            </w:r>
            <w:r w:rsidRPr="001002C8">
              <w:rPr>
                <w:rFonts w:ascii="Times New Roman" w:eastAsiaTheme="minorEastAsia" w:hAnsi="Times New Roman" w:cs="Times New Roman"/>
                <w:noProof/>
              </w:rPr>
              <w:tab/>
            </w:r>
            <w:r w:rsidRPr="001002C8">
              <w:rPr>
                <w:rStyle w:val="Siuktni"/>
                <w:rFonts w:ascii="Times New Roman" w:hAnsi="Times New Roman" w:cs="Times New Roman"/>
                <w:noProof/>
              </w:rPr>
              <w:t>Tra cứu hợp đồng</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_Toc518344023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47</w:t>
            </w:r>
            <w:r w:rsidRPr="001002C8">
              <w:rPr>
                <w:rFonts w:ascii="Times New Roman" w:hAnsi="Times New Roman" w:cs="Times New Roman"/>
                <w:noProof/>
                <w:webHidden/>
              </w:rPr>
              <w:fldChar w:fldCharType="end"/>
            </w:r>
          </w:hyperlink>
        </w:p>
        <w:p w:rsidR="00F2496C" w:rsidRPr="001002C8" w:rsidRDefault="00F2496C">
          <w:pPr>
            <w:pStyle w:val="Mucluc3"/>
            <w:tabs>
              <w:tab w:val="left" w:pos="1100"/>
              <w:tab w:val="right" w:leader="dot" w:pos="9350"/>
            </w:tabs>
            <w:rPr>
              <w:rFonts w:ascii="Times New Roman" w:eastAsiaTheme="minorEastAsia" w:hAnsi="Times New Roman" w:cs="Times New Roman"/>
              <w:noProof/>
            </w:rPr>
          </w:pPr>
          <w:hyperlink w:anchor="_Toc518344024" w:history="1">
            <w:r w:rsidRPr="001002C8">
              <w:rPr>
                <w:rStyle w:val="Siuktni"/>
                <w:rFonts w:ascii="Times New Roman" w:hAnsi="Times New Roman" w:cs="Times New Roman"/>
                <w:noProof/>
              </w:rPr>
              <w:t>2.7.</w:t>
            </w:r>
            <w:r w:rsidRPr="001002C8">
              <w:rPr>
                <w:rFonts w:ascii="Times New Roman" w:eastAsiaTheme="minorEastAsia" w:hAnsi="Times New Roman" w:cs="Times New Roman"/>
                <w:noProof/>
              </w:rPr>
              <w:tab/>
            </w:r>
            <w:r w:rsidRPr="001002C8">
              <w:rPr>
                <w:rStyle w:val="Siuktni"/>
                <w:rFonts w:ascii="Times New Roman" w:hAnsi="Times New Roman" w:cs="Times New Roman"/>
                <w:noProof/>
              </w:rPr>
              <w:t>Tra cứu hoá đơn</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_Toc518344024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47</w:t>
            </w:r>
            <w:r w:rsidRPr="001002C8">
              <w:rPr>
                <w:rFonts w:ascii="Times New Roman" w:hAnsi="Times New Roman" w:cs="Times New Roman"/>
                <w:noProof/>
                <w:webHidden/>
              </w:rPr>
              <w:fldChar w:fldCharType="end"/>
            </w:r>
          </w:hyperlink>
        </w:p>
        <w:p w:rsidR="00F2496C" w:rsidRPr="001002C8" w:rsidRDefault="00F2496C">
          <w:pPr>
            <w:pStyle w:val="Mucluc3"/>
            <w:tabs>
              <w:tab w:val="left" w:pos="1100"/>
              <w:tab w:val="right" w:leader="dot" w:pos="9350"/>
            </w:tabs>
            <w:rPr>
              <w:rFonts w:ascii="Times New Roman" w:eastAsiaTheme="minorEastAsia" w:hAnsi="Times New Roman" w:cs="Times New Roman"/>
              <w:noProof/>
            </w:rPr>
          </w:pPr>
          <w:hyperlink w:anchor="_Toc518344025" w:history="1">
            <w:r w:rsidRPr="001002C8">
              <w:rPr>
                <w:rStyle w:val="Siuktni"/>
                <w:rFonts w:ascii="Times New Roman" w:hAnsi="Times New Roman" w:cs="Times New Roman"/>
                <w:noProof/>
              </w:rPr>
              <w:t>2.8.</w:t>
            </w:r>
            <w:r w:rsidRPr="001002C8">
              <w:rPr>
                <w:rFonts w:ascii="Times New Roman" w:eastAsiaTheme="minorEastAsia" w:hAnsi="Times New Roman" w:cs="Times New Roman"/>
                <w:noProof/>
              </w:rPr>
              <w:tab/>
            </w:r>
            <w:r w:rsidRPr="001002C8">
              <w:rPr>
                <w:rStyle w:val="Siuktni"/>
                <w:rFonts w:ascii="Times New Roman" w:hAnsi="Times New Roman" w:cs="Times New Roman"/>
                <w:noProof/>
              </w:rPr>
              <w:t>Tra cứu nhân viên</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_Toc518344025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48</w:t>
            </w:r>
            <w:r w:rsidRPr="001002C8">
              <w:rPr>
                <w:rFonts w:ascii="Times New Roman" w:hAnsi="Times New Roman" w:cs="Times New Roman"/>
                <w:noProof/>
                <w:webHidden/>
              </w:rPr>
              <w:fldChar w:fldCharType="end"/>
            </w:r>
          </w:hyperlink>
        </w:p>
        <w:p w:rsidR="00F2496C" w:rsidRPr="001002C8" w:rsidRDefault="00F2496C">
          <w:pPr>
            <w:pStyle w:val="Mucluc3"/>
            <w:tabs>
              <w:tab w:val="left" w:pos="1100"/>
              <w:tab w:val="right" w:leader="dot" w:pos="9350"/>
            </w:tabs>
            <w:rPr>
              <w:rFonts w:ascii="Times New Roman" w:eastAsiaTheme="minorEastAsia" w:hAnsi="Times New Roman" w:cs="Times New Roman"/>
              <w:noProof/>
            </w:rPr>
          </w:pPr>
          <w:hyperlink w:anchor="_Toc518344026" w:history="1">
            <w:r w:rsidRPr="001002C8">
              <w:rPr>
                <w:rStyle w:val="Siuktni"/>
                <w:rFonts w:ascii="Times New Roman" w:hAnsi="Times New Roman" w:cs="Times New Roman"/>
                <w:noProof/>
              </w:rPr>
              <w:t>2.9.</w:t>
            </w:r>
            <w:r w:rsidRPr="001002C8">
              <w:rPr>
                <w:rFonts w:ascii="Times New Roman" w:eastAsiaTheme="minorEastAsia" w:hAnsi="Times New Roman" w:cs="Times New Roman"/>
                <w:noProof/>
              </w:rPr>
              <w:tab/>
            </w:r>
            <w:r w:rsidRPr="001002C8">
              <w:rPr>
                <w:rStyle w:val="Siuktni"/>
                <w:rFonts w:ascii="Times New Roman" w:hAnsi="Times New Roman" w:cs="Times New Roman"/>
                <w:noProof/>
              </w:rPr>
              <w:t>Lập báo cáo</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_Toc518344026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48</w:t>
            </w:r>
            <w:r w:rsidRPr="001002C8">
              <w:rPr>
                <w:rFonts w:ascii="Times New Roman" w:hAnsi="Times New Roman" w:cs="Times New Roman"/>
                <w:noProof/>
                <w:webHidden/>
              </w:rPr>
              <w:fldChar w:fldCharType="end"/>
            </w:r>
          </w:hyperlink>
        </w:p>
        <w:p w:rsidR="00F2496C" w:rsidRPr="001002C8" w:rsidRDefault="00F2496C">
          <w:pPr>
            <w:pStyle w:val="Mucluc3"/>
            <w:tabs>
              <w:tab w:val="left" w:pos="1320"/>
              <w:tab w:val="right" w:leader="dot" w:pos="9350"/>
            </w:tabs>
            <w:rPr>
              <w:rFonts w:ascii="Times New Roman" w:eastAsiaTheme="minorEastAsia" w:hAnsi="Times New Roman" w:cs="Times New Roman"/>
              <w:noProof/>
            </w:rPr>
          </w:pPr>
          <w:hyperlink w:anchor="_Toc518344027" w:history="1">
            <w:r w:rsidRPr="001002C8">
              <w:rPr>
                <w:rStyle w:val="Siuktni"/>
                <w:rFonts w:ascii="Times New Roman" w:hAnsi="Times New Roman" w:cs="Times New Roman"/>
                <w:noProof/>
              </w:rPr>
              <w:t>2.10.</w:t>
            </w:r>
            <w:r w:rsidRPr="001002C8">
              <w:rPr>
                <w:rFonts w:ascii="Times New Roman" w:eastAsiaTheme="minorEastAsia" w:hAnsi="Times New Roman" w:cs="Times New Roman"/>
                <w:noProof/>
              </w:rPr>
              <w:tab/>
            </w:r>
            <w:r w:rsidRPr="001002C8">
              <w:rPr>
                <w:rStyle w:val="Siuktni"/>
                <w:rFonts w:ascii="Times New Roman" w:hAnsi="Times New Roman" w:cs="Times New Roman"/>
                <w:noProof/>
              </w:rPr>
              <w:t>Báo cáo doanh thu</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_Toc518344027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49</w:t>
            </w:r>
            <w:r w:rsidRPr="001002C8">
              <w:rPr>
                <w:rFonts w:ascii="Times New Roman" w:hAnsi="Times New Roman" w:cs="Times New Roman"/>
                <w:noProof/>
                <w:webHidden/>
              </w:rPr>
              <w:fldChar w:fldCharType="end"/>
            </w:r>
          </w:hyperlink>
        </w:p>
        <w:p w:rsidR="00F2496C" w:rsidRPr="001002C8" w:rsidRDefault="00F2496C">
          <w:pPr>
            <w:pStyle w:val="Mucluc2"/>
            <w:tabs>
              <w:tab w:val="left" w:pos="660"/>
              <w:tab w:val="right" w:leader="dot" w:pos="9350"/>
            </w:tabs>
            <w:rPr>
              <w:rFonts w:ascii="Times New Roman" w:eastAsiaTheme="minorEastAsia" w:hAnsi="Times New Roman" w:cs="Times New Roman"/>
              <w:noProof/>
            </w:rPr>
          </w:pPr>
          <w:hyperlink w:anchor="_Toc518344028" w:history="1">
            <w:r w:rsidRPr="001002C8">
              <w:rPr>
                <w:rStyle w:val="Siuktni"/>
                <w:rFonts w:ascii="Times New Roman" w:hAnsi="Times New Roman" w:cs="Times New Roman"/>
                <w:noProof/>
              </w:rPr>
              <w:t>3.</w:t>
            </w:r>
            <w:r w:rsidRPr="001002C8">
              <w:rPr>
                <w:rFonts w:ascii="Times New Roman" w:eastAsiaTheme="minorEastAsia" w:hAnsi="Times New Roman" w:cs="Times New Roman"/>
                <w:noProof/>
              </w:rPr>
              <w:tab/>
            </w:r>
            <w:r w:rsidRPr="001002C8">
              <w:rPr>
                <w:rStyle w:val="Siuktni"/>
                <w:rFonts w:ascii="Times New Roman" w:hAnsi="Times New Roman" w:cs="Times New Roman"/>
                <w:noProof/>
              </w:rPr>
              <w:t>Thiết kế dữ liệu</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_Toc518344028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50</w:t>
            </w:r>
            <w:r w:rsidRPr="001002C8">
              <w:rPr>
                <w:rFonts w:ascii="Times New Roman" w:hAnsi="Times New Roman" w:cs="Times New Roman"/>
                <w:noProof/>
                <w:webHidden/>
              </w:rPr>
              <w:fldChar w:fldCharType="end"/>
            </w:r>
          </w:hyperlink>
        </w:p>
        <w:p w:rsidR="00F2496C" w:rsidRPr="001002C8" w:rsidRDefault="00F2496C">
          <w:pPr>
            <w:pStyle w:val="Mucluc3"/>
            <w:tabs>
              <w:tab w:val="left" w:pos="1100"/>
              <w:tab w:val="right" w:leader="dot" w:pos="9350"/>
            </w:tabs>
            <w:rPr>
              <w:rFonts w:ascii="Times New Roman" w:eastAsiaTheme="minorEastAsia" w:hAnsi="Times New Roman" w:cs="Times New Roman"/>
              <w:noProof/>
            </w:rPr>
          </w:pPr>
          <w:hyperlink w:anchor="_Toc518344029" w:history="1">
            <w:r w:rsidRPr="001002C8">
              <w:rPr>
                <w:rStyle w:val="Siuktni"/>
                <w:rFonts w:ascii="Times New Roman" w:hAnsi="Times New Roman" w:cs="Times New Roman"/>
                <w:noProof/>
              </w:rPr>
              <w:t>3.1.</w:t>
            </w:r>
            <w:r w:rsidRPr="001002C8">
              <w:rPr>
                <w:rFonts w:ascii="Times New Roman" w:eastAsiaTheme="minorEastAsia" w:hAnsi="Times New Roman" w:cs="Times New Roman"/>
                <w:noProof/>
              </w:rPr>
              <w:tab/>
            </w:r>
            <w:r w:rsidRPr="001002C8">
              <w:rPr>
                <w:rStyle w:val="Siuktni"/>
                <w:rFonts w:ascii="Times New Roman" w:hAnsi="Times New Roman" w:cs="Times New Roman"/>
                <w:noProof/>
              </w:rPr>
              <w:t>Sơ đồ RD cả hệ thống</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_Toc518344029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50</w:t>
            </w:r>
            <w:r w:rsidRPr="001002C8">
              <w:rPr>
                <w:rFonts w:ascii="Times New Roman" w:hAnsi="Times New Roman" w:cs="Times New Roman"/>
                <w:noProof/>
                <w:webHidden/>
              </w:rPr>
              <w:fldChar w:fldCharType="end"/>
            </w:r>
          </w:hyperlink>
        </w:p>
        <w:p w:rsidR="00F2496C" w:rsidRPr="001002C8" w:rsidRDefault="00F2496C">
          <w:pPr>
            <w:pStyle w:val="Mucluc3"/>
            <w:tabs>
              <w:tab w:val="left" w:pos="1100"/>
              <w:tab w:val="right" w:leader="dot" w:pos="9350"/>
            </w:tabs>
            <w:rPr>
              <w:rFonts w:ascii="Times New Roman" w:eastAsiaTheme="minorEastAsia" w:hAnsi="Times New Roman" w:cs="Times New Roman"/>
              <w:noProof/>
            </w:rPr>
          </w:pPr>
          <w:hyperlink w:anchor="_Toc518344030" w:history="1">
            <w:r w:rsidRPr="001002C8">
              <w:rPr>
                <w:rStyle w:val="Siuktni"/>
                <w:rFonts w:ascii="Times New Roman" w:hAnsi="Times New Roman" w:cs="Times New Roman"/>
                <w:noProof/>
              </w:rPr>
              <w:t>3.2.</w:t>
            </w:r>
            <w:r w:rsidRPr="001002C8">
              <w:rPr>
                <w:rFonts w:ascii="Times New Roman" w:eastAsiaTheme="minorEastAsia" w:hAnsi="Times New Roman" w:cs="Times New Roman"/>
                <w:noProof/>
              </w:rPr>
              <w:tab/>
            </w:r>
            <w:r w:rsidRPr="001002C8">
              <w:rPr>
                <w:rStyle w:val="Siuktni"/>
                <w:rFonts w:ascii="Times New Roman" w:hAnsi="Times New Roman" w:cs="Times New Roman"/>
                <w:noProof/>
              </w:rPr>
              <w:t>Giải thích từng bảng</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_Toc518344030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50</w:t>
            </w:r>
            <w:r w:rsidRPr="001002C8">
              <w:rPr>
                <w:rFonts w:ascii="Times New Roman" w:hAnsi="Times New Roman" w:cs="Times New Roman"/>
                <w:noProof/>
                <w:webHidden/>
              </w:rPr>
              <w:fldChar w:fldCharType="end"/>
            </w:r>
          </w:hyperlink>
        </w:p>
        <w:p w:rsidR="00F2496C" w:rsidRPr="001002C8" w:rsidRDefault="00F2496C">
          <w:pPr>
            <w:pStyle w:val="Mucluc3"/>
            <w:tabs>
              <w:tab w:val="left" w:pos="1100"/>
              <w:tab w:val="right" w:leader="dot" w:pos="9350"/>
            </w:tabs>
            <w:rPr>
              <w:rFonts w:ascii="Times New Roman" w:eastAsiaTheme="minorEastAsia" w:hAnsi="Times New Roman" w:cs="Times New Roman"/>
              <w:noProof/>
            </w:rPr>
          </w:pPr>
          <w:hyperlink w:anchor="_Toc518344031" w:history="1">
            <w:r w:rsidRPr="001002C8">
              <w:rPr>
                <w:rStyle w:val="Siuktni"/>
                <w:rFonts w:ascii="Times New Roman" w:hAnsi="Times New Roman" w:cs="Times New Roman"/>
                <w:noProof/>
              </w:rPr>
              <w:t>3.3.</w:t>
            </w:r>
            <w:r w:rsidRPr="001002C8">
              <w:rPr>
                <w:rFonts w:ascii="Times New Roman" w:eastAsiaTheme="minorEastAsia" w:hAnsi="Times New Roman" w:cs="Times New Roman"/>
                <w:noProof/>
              </w:rPr>
              <w:tab/>
            </w:r>
            <w:r w:rsidRPr="001002C8">
              <w:rPr>
                <w:rStyle w:val="Siuktni"/>
                <w:rFonts w:ascii="Times New Roman" w:hAnsi="Times New Roman" w:cs="Times New Roman"/>
                <w:noProof/>
              </w:rPr>
              <w:t>Khoá &amp; ràng buộc toàn vẹn</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_Toc518344031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50</w:t>
            </w:r>
            <w:r w:rsidRPr="001002C8">
              <w:rPr>
                <w:rFonts w:ascii="Times New Roman" w:hAnsi="Times New Roman" w:cs="Times New Roman"/>
                <w:noProof/>
                <w:webHidden/>
              </w:rPr>
              <w:fldChar w:fldCharType="end"/>
            </w:r>
          </w:hyperlink>
        </w:p>
        <w:p w:rsidR="00F2496C" w:rsidRPr="001002C8" w:rsidRDefault="00F2496C">
          <w:pPr>
            <w:pStyle w:val="Mucluc4"/>
            <w:tabs>
              <w:tab w:val="left" w:pos="1540"/>
              <w:tab w:val="right" w:leader="dot" w:pos="9350"/>
            </w:tabs>
            <w:rPr>
              <w:rFonts w:ascii="Times New Roman" w:eastAsiaTheme="minorEastAsia" w:hAnsi="Times New Roman" w:cs="Times New Roman"/>
              <w:noProof/>
            </w:rPr>
          </w:pPr>
          <w:hyperlink w:anchor="_Toc518344032" w:history="1">
            <w:r w:rsidRPr="001002C8">
              <w:rPr>
                <w:rStyle w:val="Siuktni"/>
                <w:rFonts w:ascii="Times New Roman" w:hAnsi="Times New Roman" w:cs="Times New Roman"/>
                <w:i/>
                <w:noProof/>
              </w:rPr>
              <w:t>3.3.1.</w:t>
            </w:r>
            <w:r w:rsidRPr="001002C8">
              <w:rPr>
                <w:rFonts w:ascii="Times New Roman" w:eastAsiaTheme="minorEastAsia" w:hAnsi="Times New Roman" w:cs="Times New Roman"/>
                <w:i/>
                <w:noProof/>
              </w:rPr>
              <w:tab/>
            </w:r>
            <w:r w:rsidRPr="001002C8">
              <w:rPr>
                <w:rStyle w:val="Siuktni"/>
                <w:rFonts w:ascii="Times New Roman" w:hAnsi="Times New Roman" w:cs="Times New Roman"/>
                <w:i/>
                <w:noProof/>
              </w:rPr>
              <w:t>Bảng TaiKhoan</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_Toc518344032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50</w:t>
            </w:r>
            <w:r w:rsidRPr="001002C8">
              <w:rPr>
                <w:rFonts w:ascii="Times New Roman" w:hAnsi="Times New Roman" w:cs="Times New Roman"/>
                <w:noProof/>
                <w:webHidden/>
              </w:rPr>
              <w:fldChar w:fldCharType="end"/>
            </w:r>
          </w:hyperlink>
        </w:p>
        <w:p w:rsidR="00F2496C" w:rsidRPr="001002C8" w:rsidRDefault="00F2496C">
          <w:pPr>
            <w:pStyle w:val="Mucluc4"/>
            <w:tabs>
              <w:tab w:val="left" w:pos="1540"/>
              <w:tab w:val="right" w:leader="dot" w:pos="9350"/>
            </w:tabs>
            <w:rPr>
              <w:rFonts w:ascii="Times New Roman" w:eastAsiaTheme="minorEastAsia" w:hAnsi="Times New Roman" w:cs="Times New Roman"/>
              <w:noProof/>
            </w:rPr>
          </w:pPr>
          <w:hyperlink w:anchor="_Toc518344033" w:history="1">
            <w:r w:rsidRPr="001002C8">
              <w:rPr>
                <w:rStyle w:val="Siuktni"/>
                <w:rFonts w:ascii="Times New Roman" w:hAnsi="Times New Roman" w:cs="Times New Roman"/>
                <w:i/>
                <w:noProof/>
              </w:rPr>
              <w:t>3.3.2.</w:t>
            </w:r>
            <w:r w:rsidRPr="001002C8">
              <w:rPr>
                <w:rFonts w:ascii="Times New Roman" w:eastAsiaTheme="minorEastAsia" w:hAnsi="Times New Roman" w:cs="Times New Roman"/>
                <w:i/>
                <w:noProof/>
              </w:rPr>
              <w:tab/>
            </w:r>
            <w:r w:rsidRPr="001002C8">
              <w:rPr>
                <w:rStyle w:val="Siuktni"/>
                <w:rFonts w:ascii="Times New Roman" w:hAnsi="Times New Roman" w:cs="Times New Roman"/>
                <w:i/>
                <w:noProof/>
              </w:rPr>
              <w:t>Bảng ThongTinSanh</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_Toc518344033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51</w:t>
            </w:r>
            <w:r w:rsidRPr="001002C8">
              <w:rPr>
                <w:rFonts w:ascii="Times New Roman" w:hAnsi="Times New Roman" w:cs="Times New Roman"/>
                <w:noProof/>
                <w:webHidden/>
              </w:rPr>
              <w:fldChar w:fldCharType="end"/>
            </w:r>
          </w:hyperlink>
        </w:p>
        <w:p w:rsidR="00F2496C" w:rsidRPr="001002C8" w:rsidRDefault="00F2496C">
          <w:pPr>
            <w:pStyle w:val="Mucluc4"/>
            <w:tabs>
              <w:tab w:val="left" w:pos="1540"/>
              <w:tab w:val="right" w:leader="dot" w:pos="9350"/>
            </w:tabs>
            <w:rPr>
              <w:rFonts w:ascii="Times New Roman" w:eastAsiaTheme="minorEastAsia" w:hAnsi="Times New Roman" w:cs="Times New Roman"/>
              <w:noProof/>
            </w:rPr>
          </w:pPr>
          <w:hyperlink w:anchor="_Toc518344034" w:history="1">
            <w:r w:rsidRPr="001002C8">
              <w:rPr>
                <w:rStyle w:val="Siuktni"/>
                <w:rFonts w:ascii="Times New Roman" w:hAnsi="Times New Roman" w:cs="Times New Roman"/>
                <w:i/>
                <w:noProof/>
              </w:rPr>
              <w:t>3.3.3.</w:t>
            </w:r>
            <w:r w:rsidRPr="001002C8">
              <w:rPr>
                <w:rFonts w:ascii="Times New Roman" w:eastAsiaTheme="minorEastAsia" w:hAnsi="Times New Roman" w:cs="Times New Roman"/>
                <w:i/>
                <w:noProof/>
              </w:rPr>
              <w:tab/>
            </w:r>
            <w:r w:rsidRPr="001002C8">
              <w:rPr>
                <w:rStyle w:val="Siuktni"/>
                <w:rFonts w:ascii="Times New Roman" w:hAnsi="Times New Roman" w:cs="Times New Roman"/>
                <w:i/>
                <w:noProof/>
              </w:rPr>
              <w:t>Bảng ThucDon</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_Toc518344034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51</w:t>
            </w:r>
            <w:r w:rsidRPr="001002C8">
              <w:rPr>
                <w:rFonts w:ascii="Times New Roman" w:hAnsi="Times New Roman" w:cs="Times New Roman"/>
                <w:noProof/>
                <w:webHidden/>
              </w:rPr>
              <w:fldChar w:fldCharType="end"/>
            </w:r>
          </w:hyperlink>
        </w:p>
        <w:p w:rsidR="00F2496C" w:rsidRPr="001002C8" w:rsidRDefault="00F2496C">
          <w:pPr>
            <w:pStyle w:val="Mucluc4"/>
            <w:tabs>
              <w:tab w:val="left" w:pos="1540"/>
              <w:tab w:val="right" w:leader="dot" w:pos="9350"/>
            </w:tabs>
            <w:rPr>
              <w:rFonts w:ascii="Times New Roman" w:eastAsiaTheme="minorEastAsia" w:hAnsi="Times New Roman" w:cs="Times New Roman"/>
              <w:noProof/>
            </w:rPr>
          </w:pPr>
          <w:hyperlink w:anchor="_Toc518344035" w:history="1">
            <w:r w:rsidRPr="001002C8">
              <w:rPr>
                <w:rStyle w:val="Siuktni"/>
                <w:rFonts w:ascii="Times New Roman" w:hAnsi="Times New Roman" w:cs="Times New Roman"/>
                <w:i/>
                <w:noProof/>
              </w:rPr>
              <w:t>3.3.4.</w:t>
            </w:r>
            <w:r w:rsidRPr="001002C8">
              <w:rPr>
                <w:rFonts w:ascii="Times New Roman" w:eastAsiaTheme="minorEastAsia" w:hAnsi="Times New Roman" w:cs="Times New Roman"/>
                <w:i/>
                <w:noProof/>
              </w:rPr>
              <w:tab/>
            </w:r>
            <w:r w:rsidRPr="001002C8">
              <w:rPr>
                <w:rStyle w:val="Siuktni"/>
                <w:rFonts w:ascii="Times New Roman" w:hAnsi="Times New Roman" w:cs="Times New Roman"/>
                <w:i/>
                <w:noProof/>
              </w:rPr>
              <w:t>Bảng DichVu</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_Toc518344035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51</w:t>
            </w:r>
            <w:r w:rsidRPr="001002C8">
              <w:rPr>
                <w:rFonts w:ascii="Times New Roman" w:hAnsi="Times New Roman" w:cs="Times New Roman"/>
                <w:noProof/>
                <w:webHidden/>
              </w:rPr>
              <w:fldChar w:fldCharType="end"/>
            </w:r>
          </w:hyperlink>
        </w:p>
        <w:p w:rsidR="00F2496C" w:rsidRPr="001002C8" w:rsidRDefault="00F2496C">
          <w:pPr>
            <w:pStyle w:val="Mucluc4"/>
            <w:tabs>
              <w:tab w:val="left" w:pos="1540"/>
              <w:tab w:val="right" w:leader="dot" w:pos="9350"/>
            </w:tabs>
            <w:rPr>
              <w:rFonts w:ascii="Times New Roman" w:eastAsiaTheme="minorEastAsia" w:hAnsi="Times New Roman" w:cs="Times New Roman"/>
              <w:noProof/>
            </w:rPr>
          </w:pPr>
          <w:hyperlink w:anchor="_Toc518344036" w:history="1">
            <w:r w:rsidRPr="001002C8">
              <w:rPr>
                <w:rStyle w:val="Siuktni"/>
                <w:rFonts w:ascii="Times New Roman" w:hAnsi="Times New Roman" w:cs="Times New Roman"/>
                <w:i/>
                <w:noProof/>
              </w:rPr>
              <w:t>3.3.5.</w:t>
            </w:r>
            <w:r w:rsidRPr="001002C8">
              <w:rPr>
                <w:rFonts w:ascii="Times New Roman" w:eastAsiaTheme="minorEastAsia" w:hAnsi="Times New Roman" w:cs="Times New Roman"/>
                <w:i/>
                <w:noProof/>
              </w:rPr>
              <w:tab/>
            </w:r>
            <w:r w:rsidRPr="001002C8">
              <w:rPr>
                <w:rStyle w:val="Siuktni"/>
                <w:rFonts w:ascii="Times New Roman" w:hAnsi="Times New Roman" w:cs="Times New Roman"/>
                <w:i/>
                <w:noProof/>
              </w:rPr>
              <w:t>Bảng Tiec</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_Toc518344036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52</w:t>
            </w:r>
            <w:r w:rsidRPr="001002C8">
              <w:rPr>
                <w:rFonts w:ascii="Times New Roman" w:hAnsi="Times New Roman" w:cs="Times New Roman"/>
                <w:noProof/>
                <w:webHidden/>
              </w:rPr>
              <w:fldChar w:fldCharType="end"/>
            </w:r>
          </w:hyperlink>
        </w:p>
        <w:p w:rsidR="00F2496C" w:rsidRPr="001002C8" w:rsidRDefault="00F2496C">
          <w:pPr>
            <w:pStyle w:val="Mucluc4"/>
            <w:tabs>
              <w:tab w:val="left" w:pos="1540"/>
              <w:tab w:val="right" w:leader="dot" w:pos="9350"/>
            </w:tabs>
            <w:rPr>
              <w:rFonts w:ascii="Times New Roman" w:eastAsiaTheme="minorEastAsia" w:hAnsi="Times New Roman" w:cs="Times New Roman"/>
              <w:noProof/>
            </w:rPr>
          </w:pPr>
          <w:hyperlink w:anchor="_Toc518344037" w:history="1">
            <w:r w:rsidRPr="001002C8">
              <w:rPr>
                <w:rStyle w:val="Siuktni"/>
                <w:rFonts w:ascii="Times New Roman" w:hAnsi="Times New Roman" w:cs="Times New Roman"/>
                <w:i/>
                <w:noProof/>
              </w:rPr>
              <w:t>3.3.6.</w:t>
            </w:r>
            <w:r w:rsidRPr="001002C8">
              <w:rPr>
                <w:rFonts w:ascii="Times New Roman" w:eastAsiaTheme="minorEastAsia" w:hAnsi="Times New Roman" w:cs="Times New Roman"/>
                <w:i/>
                <w:noProof/>
              </w:rPr>
              <w:tab/>
            </w:r>
            <w:r w:rsidRPr="001002C8">
              <w:rPr>
                <w:rStyle w:val="Siuktni"/>
                <w:rFonts w:ascii="Times New Roman" w:hAnsi="Times New Roman" w:cs="Times New Roman"/>
                <w:i/>
                <w:noProof/>
              </w:rPr>
              <w:t>Bảng ThongTinKhachHang</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_Toc518344037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52</w:t>
            </w:r>
            <w:r w:rsidRPr="001002C8">
              <w:rPr>
                <w:rFonts w:ascii="Times New Roman" w:hAnsi="Times New Roman" w:cs="Times New Roman"/>
                <w:noProof/>
                <w:webHidden/>
              </w:rPr>
              <w:fldChar w:fldCharType="end"/>
            </w:r>
          </w:hyperlink>
        </w:p>
        <w:p w:rsidR="00F2496C" w:rsidRPr="001002C8" w:rsidRDefault="00F2496C">
          <w:pPr>
            <w:pStyle w:val="Mucluc4"/>
            <w:tabs>
              <w:tab w:val="left" w:pos="1540"/>
              <w:tab w:val="right" w:leader="dot" w:pos="9350"/>
            </w:tabs>
            <w:rPr>
              <w:rFonts w:ascii="Times New Roman" w:eastAsiaTheme="minorEastAsia" w:hAnsi="Times New Roman" w:cs="Times New Roman"/>
              <w:noProof/>
            </w:rPr>
          </w:pPr>
          <w:hyperlink w:anchor="_Toc518344038" w:history="1">
            <w:r w:rsidRPr="001002C8">
              <w:rPr>
                <w:rStyle w:val="Siuktni"/>
                <w:rFonts w:ascii="Times New Roman" w:hAnsi="Times New Roman" w:cs="Times New Roman"/>
                <w:i/>
                <w:noProof/>
              </w:rPr>
              <w:t>3.3.7.</w:t>
            </w:r>
            <w:r w:rsidRPr="001002C8">
              <w:rPr>
                <w:rFonts w:ascii="Times New Roman" w:eastAsiaTheme="minorEastAsia" w:hAnsi="Times New Roman" w:cs="Times New Roman"/>
                <w:i/>
                <w:noProof/>
              </w:rPr>
              <w:tab/>
            </w:r>
            <w:r w:rsidRPr="001002C8">
              <w:rPr>
                <w:rStyle w:val="Siuktni"/>
                <w:rFonts w:ascii="Times New Roman" w:hAnsi="Times New Roman" w:cs="Times New Roman"/>
                <w:i/>
                <w:noProof/>
              </w:rPr>
              <w:t>Bảng ThongTinDatTiec</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_Toc518344038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53</w:t>
            </w:r>
            <w:r w:rsidRPr="001002C8">
              <w:rPr>
                <w:rFonts w:ascii="Times New Roman" w:hAnsi="Times New Roman" w:cs="Times New Roman"/>
                <w:noProof/>
                <w:webHidden/>
              </w:rPr>
              <w:fldChar w:fldCharType="end"/>
            </w:r>
          </w:hyperlink>
        </w:p>
        <w:p w:rsidR="00F2496C" w:rsidRPr="001002C8" w:rsidRDefault="00F2496C">
          <w:pPr>
            <w:pStyle w:val="Mucluc4"/>
            <w:tabs>
              <w:tab w:val="left" w:pos="1540"/>
              <w:tab w:val="right" w:leader="dot" w:pos="9350"/>
            </w:tabs>
            <w:rPr>
              <w:rFonts w:ascii="Times New Roman" w:eastAsiaTheme="minorEastAsia" w:hAnsi="Times New Roman" w:cs="Times New Roman"/>
              <w:noProof/>
            </w:rPr>
          </w:pPr>
          <w:hyperlink w:anchor="_Toc518344039" w:history="1">
            <w:r w:rsidRPr="001002C8">
              <w:rPr>
                <w:rStyle w:val="Siuktni"/>
                <w:rFonts w:ascii="Times New Roman" w:hAnsi="Times New Roman" w:cs="Times New Roman"/>
                <w:i/>
                <w:noProof/>
              </w:rPr>
              <w:t>3.3.8.</w:t>
            </w:r>
            <w:r w:rsidRPr="001002C8">
              <w:rPr>
                <w:rFonts w:ascii="Times New Roman" w:eastAsiaTheme="minorEastAsia" w:hAnsi="Times New Roman" w:cs="Times New Roman"/>
                <w:i/>
                <w:noProof/>
              </w:rPr>
              <w:tab/>
            </w:r>
            <w:r w:rsidRPr="001002C8">
              <w:rPr>
                <w:rStyle w:val="Siuktni"/>
                <w:rFonts w:ascii="Times New Roman" w:hAnsi="Times New Roman" w:cs="Times New Roman"/>
                <w:i/>
                <w:noProof/>
              </w:rPr>
              <w:t>Bảng HoaDon</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_Toc518344039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53</w:t>
            </w:r>
            <w:r w:rsidRPr="001002C8">
              <w:rPr>
                <w:rFonts w:ascii="Times New Roman" w:hAnsi="Times New Roman" w:cs="Times New Roman"/>
                <w:noProof/>
                <w:webHidden/>
              </w:rPr>
              <w:fldChar w:fldCharType="end"/>
            </w:r>
          </w:hyperlink>
        </w:p>
        <w:p w:rsidR="00F2496C" w:rsidRPr="001002C8" w:rsidRDefault="00F2496C">
          <w:pPr>
            <w:pStyle w:val="Mucluc4"/>
            <w:tabs>
              <w:tab w:val="left" w:pos="1540"/>
              <w:tab w:val="right" w:leader="dot" w:pos="9350"/>
            </w:tabs>
            <w:rPr>
              <w:rFonts w:ascii="Times New Roman" w:eastAsiaTheme="minorEastAsia" w:hAnsi="Times New Roman" w:cs="Times New Roman"/>
              <w:noProof/>
            </w:rPr>
          </w:pPr>
          <w:hyperlink w:anchor="_Toc518344040" w:history="1">
            <w:r w:rsidRPr="001002C8">
              <w:rPr>
                <w:rStyle w:val="Siuktni"/>
                <w:rFonts w:ascii="Times New Roman" w:hAnsi="Times New Roman" w:cs="Times New Roman"/>
                <w:i/>
                <w:noProof/>
              </w:rPr>
              <w:t>3.3.9.</w:t>
            </w:r>
            <w:r w:rsidRPr="001002C8">
              <w:rPr>
                <w:rFonts w:ascii="Times New Roman" w:eastAsiaTheme="minorEastAsia" w:hAnsi="Times New Roman" w:cs="Times New Roman"/>
                <w:i/>
                <w:noProof/>
              </w:rPr>
              <w:tab/>
            </w:r>
            <w:r w:rsidRPr="001002C8">
              <w:rPr>
                <w:rStyle w:val="Siuktni"/>
                <w:rFonts w:ascii="Times New Roman" w:hAnsi="Times New Roman" w:cs="Times New Roman"/>
                <w:i/>
                <w:noProof/>
              </w:rPr>
              <w:t>Bảng NhanVienTiepTan</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_Toc518344040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54</w:t>
            </w:r>
            <w:r w:rsidRPr="001002C8">
              <w:rPr>
                <w:rFonts w:ascii="Times New Roman" w:hAnsi="Times New Roman" w:cs="Times New Roman"/>
                <w:noProof/>
                <w:webHidden/>
              </w:rPr>
              <w:fldChar w:fldCharType="end"/>
            </w:r>
          </w:hyperlink>
        </w:p>
        <w:p w:rsidR="00F2496C" w:rsidRPr="001002C8" w:rsidRDefault="00F2496C">
          <w:pPr>
            <w:pStyle w:val="Mucluc4"/>
            <w:tabs>
              <w:tab w:val="left" w:pos="1540"/>
              <w:tab w:val="right" w:leader="dot" w:pos="9350"/>
            </w:tabs>
            <w:rPr>
              <w:rFonts w:ascii="Times New Roman" w:eastAsiaTheme="minorEastAsia" w:hAnsi="Times New Roman" w:cs="Times New Roman"/>
              <w:noProof/>
            </w:rPr>
          </w:pPr>
          <w:hyperlink w:anchor="_Toc518344041" w:history="1">
            <w:r w:rsidRPr="001002C8">
              <w:rPr>
                <w:rStyle w:val="Siuktni"/>
                <w:rFonts w:ascii="Times New Roman" w:hAnsi="Times New Roman" w:cs="Times New Roman"/>
                <w:i/>
                <w:noProof/>
              </w:rPr>
              <w:t>3.3.10.</w:t>
            </w:r>
            <w:r w:rsidRPr="001002C8">
              <w:rPr>
                <w:rFonts w:ascii="Times New Roman" w:eastAsiaTheme="minorEastAsia" w:hAnsi="Times New Roman" w:cs="Times New Roman"/>
                <w:i/>
                <w:noProof/>
              </w:rPr>
              <w:tab/>
            </w:r>
            <w:r w:rsidRPr="001002C8">
              <w:rPr>
                <w:rStyle w:val="Siuktni"/>
                <w:rFonts w:ascii="Times New Roman" w:hAnsi="Times New Roman" w:cs="Times New Roman"/>
                <w:i/>
                <w:noProof/>
              </w:rPr>
              <w:t>Bảng NhanVien</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_Toc518344041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54</w:t>
            </w:r>
            <w:r w:rsidRPr="001002C8">
              <w:rPr>
                <w:rFonts w:ascii="Times New Roman" w:hAnsi="Times New Roman" w:cs="Times New Roman"/>
                <w:noProof/>
                <w:webHidden/>
              </w:rPr>
              <w:fldChar w:fldCharType="end"/>
            </w:r>
          </w:hyperlink>
        </w:p>
        <w:p w:rsidR="00F2496C" w:rsidRPr="001002C8" w:rsidRDefault="00F2496C">
          <w:pPr>
            <w:pStyle w:val="Mucluc4"/>
            <w:tabs>
              <w:tab w:val="left" w:pos="1540"/>
              <w:tab w:val="right" w:leader="dot" w:pos="9350"/>
            </w:tabs>
            <w:rPr>
              <w:rFonts w:ascii="Times New Roman" w:eastAsiaTheme="minorEastAsia" w:hAnsi="Times New Roman" w:cs="Times New Roman"/>
              <w:noProof/>
            </w:rPr>
          </w:pPr>
          <w:hyperlink w:anchor="_Toc518344042" w:history="1">
            <w:r w:rsidRPr="001002C8">
              <w:rPr>
                <w:rStyle w:val="Siuktni"/>
                <w:rFonts w:ascii="Times New Roman" w:hAnsi="Times New Roman" w:cs="Times New Roman"/>
                <w:i/>
                <w:noProof/>
              </w:rPr>
              <w:t>3.3.11.</w:t>
            </w:r>
            <w:r w:rsidRPr="001002C8">
              <w:rPr>
                <w:rFonts w:ascii="Times New Roman" w:eastAsiaTheme="minorEastAsia" w:hAnsi="Times New Roman" w:cs="Times New Roman"/>
                <w:i/>
                <w:noProof/>
              </w:rPr>
              <w:tab/>
            </w:r>
            <w:r w:rsidRPr="001002C8">
              <w:rPr>
                <w:rStyle w:val="Siuktni"/>
                <w:rFonts w:ascii="Times New Roman" w:hAnsi="Times New Roman" w:cs="Times New Roman"/>
                <w:i/>
                <w:noProof/>
              </w:rPr>
              <w:t>Bảng ChucVu</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_Toc518344042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55</w:t>
            </w:r>
            <w:r w:rsidRPr="001002C8">
              <w:rPr>
                <w:rFonts w:ascii="Times New Roman" w:hAnsi="Times New Roman" w:cs="Times New Roman"/>
                <w:noProof/>
                <w:webHidden/>
              </w:rPr>
              <w:fldChar w:fldCharType="end"/>
            </w:r>
          </w:hyperlink>
        </w:p>
        <w:p w:rsidR="00F2496C" w:rsidRPr="001002C8" w:rsidRDefault="00F2496C">
          <w:pPr>
            <w:pStyle w:val="Mucluc4"/>
            <w:tabs>
              <w:tab w:val="left" w:pos="1540"/>
              <w:tab w:val="right" w:leader="dot" w:pos="9350"/>
            </w:tabs>
            <w:rPr>
              <w:rFonts w:ascii="Times New Roman" w:eastAsiaTheme="minorEastAsia" w:hAnsi="Times New Roman" w:cs="Times New Roman"/>
              <w:noProof/>
            </w:rPr>
          </w:pPr>
          <w:hyperlink w:anchor="_Toc518344043" w:history="1">
            <w:r w:rsidRPr="001002C8">
              <w:rPr>
                <w:rStyle w:val="Siuktni"/>
                <w:rFonts w:ascii="Times New Roman" w:hAnsi="Times New Roman" w:cs="Times New Roman"/>
                <w:i/>
                <w:noProof/>
              </w:rPr>
              <w:t>3.3.12.</w:t>
            </w:r>
            <w:r w:rsidRPr="001002C8">
              <w:rPr>
                <w:rFonts w:ascii="Times New Roman" w:eastAsiaTheme="minorEastAsia" w:hAnsi="Times New Roman" w:cs="Times New Roman"/>
                <w:i/>
                <w:noProof/>
              </w:rPr>
              <w:tab/>
            </w:r>
            <w:r w:rsidRPr="001002C8">
              <w:rPr>
                <w:rStyle w:val="Siuktni"/>
                <w:rFonts w:ascii="Times New Roman" w:hAnsi="Times New Roman" w:cs="Times New Roman"/>
                <w:i/>
                <w:noProof/>
              </w:rPr>
              <w:t>Bảng LapBaoCao</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_Toc518344043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55</w:t>
            </w:r>
            <w:r w:rsidRPr="001002C8">
              <w:rPr>
                <w:rFonts w:ascii="Times New Roman" w:hAnsi="Times New Roman" w:cs="Times New Roman"/>
                <w:noProof/>
                <w:webHidden/>
              </w:rPr>
              <w:fldChar w:fldCharType="end"/>
            </w:r>
          </w:hyperlink>
        </w:p>
        <w:p w:rsidR="00F2496C" w:rsidRPr="001002C8" w:rsidRDefault="00F2496C">
          <w:pPr>
            <w:pStyle w:val="Mucluc4"/>
            <w:tabs>
              <w:tab w:val="left" w:pos="1540"/>
              <w:tab w:val="right" w:leader="dot" w:pos="9350"/>
            </w:tabs>
            <w:rPr>
              <w:rFonts w:ascii="Times New Roman" w:eastAsiaTheme="minorEastAsia" w:hAnsi="Times New Roman" w:cs="Times New Roman"/>
              <w:noProof/>
            </w:rPr>
          </w:pPr>
          <w:hyperlink w:anchor="_Toc518344044" w:history="1">
            <w:r w:rsidRPr="001002C8">
              <w:rPr>
                <w:rStyle w:val="Siuktni"/>
                <w:rFonts w:ascii="Times New Roman" w:hAnsi="Times New Roman" w:cs="Times New Roman"/>
                <w:i/>
                <w:noProof/>
              </w:rPr>
              <w:t>3.3.13.</w:t>
            </w:r>
            <w:r w:rsidRPr="001002C8">
              <w:rPr>
                <w:rFonts w:ascii="Times New Roman" w:eastAsiaTheme="minorEastAsia" w:hAnsi="Times New Roman" w:cs="Times New Roman"/>
                <w:i/>
                <w:noProof/>
              </w:rPr>
              <w:tab/>
            </w:r>
            <w:r w:rsidRPr="001002C8">
              <w:rPr>
                <w:rStyle w:val="Siuktni"/>
                <w:rFonts w:ascii="Times New Roman" w:hAnsi="Times New Roman" w:cs="Times New Roman"/>
                <w:i/>
                <w:noProof/>
              </w:rPr>
              <w:t>Bảng BaoCaoDoanhThu</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_Toc518344044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55</w:t>
            </w:r>
            <w:r w:rsidRPr="001002C8">
              <w:rPr>
                <w:rFonts w:ascii="Times New Roman" w:hAnsi="Times New Roman" w:cs="Times New Roman"/>
                <w:noProof/>
                <w:webHidden/>
              </w:rPr>
              <w:fldChar w:fldCharType="end"/>
            </w:r>
          </w:hyperlink>
        </w:p>
        <w:p w:rsidR="00F2496C" w:rsidRPr="001002C8" w:rsidRDefault="00F2496C">
          <w:pPr>
            <w:pStyle w:val="Mucluc3"/>
            <w:tabs>
              <w:tab w:val="left" w:pos="1100"/>
              <w:tab w:val="right" w:leader="dot" w:pos="9350"/>
            </w:tabs>
            <w:rPr>
              <w:rFonts w:ascii="Times New Roman" w:eastAsiaTheme="minorEastAsia" w:hAnsi="Times New Roman" w:cs="Times New Roman"/>
              <w:noProof/>
            </w:rPr>
          </w:pPr>
          <w:hyperlink w:anchor="_Toc518344045" w:history="1">
            <w:r w:rsidRPr="001002C8">
              <w:rPr>
                <w:rStyle w:val="Siuktni"/>
                <w:rFonts w:ascii="Times New Roman" w:hAnsi="Times New Roman" w:cs="Times New Roman"/>
                <w:noProof/>
              </w:rPr>
              <w:t>3.4.</w:t>
            </w:r>
            <w:r w:rsidRPr="001002C8">
              <w:rPr>
                <w:rFonts w:ascii="Times New Roman" w:eastAsiaTheme="minorEastAsia" w:hAnsi="Times New Roman" w:cs="Times New Roman"/>
                <w:noProof/>
              </w:rPr>
              <w:tab/>
            </w:r>
            <w:r w:rsidRPr="001002C8">
              <w:rPr>
                <w:rStyle w:val="Siuktni"/>
                <w:rFonts w:ascii="Times New Roman" w:hAnsi="Times New Roman" w:cs="Times New Roman"/>
                <w:noProof/>
              </w:rPr>
              <w:t>Thiết kế dữ liệu mức vật lý (sơ đồ logic)</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_Toc518344045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55</w:t>
            </w:r>
            <w:r w:rsidRPr="001002C8">
              <w:rPr>
                <w:rFonts w:ascii="Times New Roman" w:hAnsi="Times New Roman" w:cs="Times New Roman"/>
                <w:noProof/>
                <w:webHidden/>
              </w:rPr>
              <w:fldChar w:fldCharType="end"/>
            </w:r>
          </w:hyperlink>
        </w:p>
        <w:p w:rsidR="00F2496C" w:rsidRPr="001002C8" w:rsidRDefault="00F2496C">
          <w:pPr>
            <w:pStyle w:val="Mucluc4"/>
            <w:tabs>
              <w:tab w:val="left" w:pos="1540"/>
              <w:tab w:val="right" w:leader="dot" w:pos="9350"/>
            </w:tabs>
            <w:rPr>
              <w:rFonts w:ascii="Times New Roman" w:eastAsiaTheme="minorEastAsia" w:hAnsi="Times New Roman" w:cs="Times New Roman"/>
              <w:noProof/>
            </w:rPr>
          </w:pPr>
          <w:hyperlink w:anchor="_Toc518344046" w:history="1">
            <w:r w:rsidRPr="001002C8">
              <w:rPr>
                <w:rStyle w:val="Siuktni"/>
                <w:rFonts w:ascii="Times New Roman" w:hAnsi="Times New Roman" w:cs="Times New Roman"/>
                <w:i/>
                <w:noProof/>
              </w:rPr>
              <w:t>3.4.1.</w:t>
            </w:r>
            <w:r w:rsidRPr="001002C8">
              <w:rPr>
                <w:rFonts w:ascii="Times New Roman" w:eastAsiaTheme="minorEastAsia" w:hAnsi="Times New Roman" w:cs="Times New Roman"/>
                <w:i/>
                <w:noProof/>
              </w:rPr>
              <w:tab/>
            </w:r>
            <w:r w:rsidRPr="001002C8">
              <w:rPr>
                <w:rStyle w:val="Siuktni"/>
                <w:rFonts w:ascii="Times New Roman" w:hAnsi="Times New Roman" w:cs="Times New Roman"/>
                <w:i/>
                <w:noProof/>
              </w:rPr>
              <w:t>Tiếp nhận yêu cầu “Cập nhật sảnh”</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_Toc518344046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55</w:t>
            </w:r>
            <w:r w:rsidRPr="001002C8">
              <w:rPr>
                <w:rFonts w:ascii="Times New Roman" w:hAnsi="Times New Roman" w:cs="Times New Roman"/>
                <w:noProof/>
                <w:webHidden/>
              </w:rPr>
              <w:fldChar w:fldCharType="end"/>
            </w:r>
          </w:hyperlink>
        </w:p>
        <w:p w:rsidR="00F2496C" w:rsidRPr="001002C8" w:rsidRDefault="00F2496C">
          <w:pPr>
            <w:pStyle w:val="Mucluc4"/>
            <w:tabs>
              <w:tab w:val="left" w:pos="1540"/>
              <w:tab w:val="right" w:leader="dot" w:pos="9350"/>
            </w:tabs>
            <w:rPr>
              <w:rFonts w:ascii="Times New Roman" w:eastAsiaTheme="minorEastAsia" w:hAnsi="Times New Roman" w:cs="Times New Roman"/>
              <w:noProof/>
            </w:rPr>
          </w:pPr>
          <w:hyperlink w:anchor="_Toc518344047" w:history="1">
            <w:r w:rsidRPr="001002C8">
              <w:rPr>
                <w:rStyle w:val="Siuktni"/>
                <w:rFonts w:ascii="Times New Roman" w:hAnsi="Times New Roman" w:cs="Times New Roman"/>
                <w:i/>
                <w:noProof/>
              </w:rPr>
              <w:t>3.4.2.</w:t>
            </w:r>
            <w:r w:rsidRPr="001002C8">
              <w:rPr>
                <w:rFonts w:ascii="Times New Roman" w:eastAsiaTheme="minorEastAsia" w:hAnsi="Times New Roman" w:cs="Times New Roman"/>
                <w:i/>
                <w:noProof/>
              </w:rPr>
              <w:tab/>
            </w:r>
            <w:r w:rsidRPr="001002C8">
              <w:rPr>
                <w:rStyle w:val="Siuktni"/>
                <w:rFonts w:ascii="Times New Roman" w:hAnsi="Times New Roman" w:cs="Times New Roman"/>
                <w:i/>
                <w:noProof/>
              </w:rPr>
              <w:t>Tiếp nhận yêu cầu “Lập hợp đồng”</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_Toc518344047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56</w:t>
            </w:r>
            <w:r w:rsidRPr="001002C8">
              <w:rPr>
                <w:rFonts w:ascii="Times New Roman" w:hAnsi="Times New Roman" w:cs="Times New Roman"/>
                <w:noProof/>
                <w:webHidden/>
              </w:rPr>
              <w:fldChar w:fldCharType="end"/>
            </w:r>
          </w:hyperlink>
        </w:p>
        <w:p w:rsidR="00F2496C" w:rsidRPr="001002C8" w:rsidRDefault="00F2496C">
          <w:pPr>
            <w:pStyle w:val="Mucluc4"/>
            <w:tabs>
              <w:tab w:val="left" w:pos="1540"/>
              <w:tab w:val="right" w:leader="dot" w:pos="9350"/>
            </w:tabs>
            <w:rPr>
              <w:rFonts w:ascii="Times New Roman" w:eastAsiaTheme="minorEastAsia" w:hAnsi="Times New Roman" w:cs="Times New Roman"/>
              <w:noProof/>
            </w:rPr>
          </w:pPr>
          <w:hyperlink w:anchor="_Toc518344048" w:history="1">
            <w:r w:rsidRPr="001002C8">
              <w:rPr>
                <w:rStyle w:val="Siuktni"/>
                <w:rFonts w:ascii="Times New Roman" w:hAnsi="Times New Roman" w:cs="Times New Roman"/>
                <w:i/>
                <w:noProof/>
              </w:rPr>
              <w:t>3.4.3.</w:t>
            </w:r>
            <w:r w:rsidRPr="001002C8">
              <w:rPr>
                <w:rFonts w:ascii="Times New Roman" w:eastAsiaTheme="minorEastAsia" w:hAnsi="Times New Roman" w:cs="Times New Roman"/>
                <w:i/>
                <w:noProof/>
              </w:rPr>
              <w:tab/>
            </w:r>
            <w:r w:rsidRPr="001002C8">
              <w:rPr>
                <w:rStyle w:val="Siuktni"/>
                <w:rFonts w:ascii="Times New Roman" w:hAnsi="Times New Roman" w:cs="Times New Roman"/>
                <w:i/>
                <w:noProof/>
              </w:rPr>
              <w:t>Tiếp nhận yêu cầu “Lập hoá đơn”</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_Toc518344048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57</w:t>
            </w:r>
            <w:r w:rsidRPr="001002C8">
              <w:rPr>
                <w:rFonts w:ascii="Times New Roman" w:hAnsi="Times New Roman" w:cs="Times New Roman"/>
                <w:noProof/>
                <w:webHidden/>
              </w:rPr>
              <w:fldChar w:fldCharType="end"/>
            </w:r>
          </w:hyperlink>
        </w:p>
        <w:p w:rsidR="00F2496C" w:rsidRPr="001002C8" w:rsidRDefault="00F2496C">
          <w:pPr>
            <w:pStyle w:val="Mucluc4"/>
            <w:tabs>
              <w:tab w:val="left" w:pos="1540"/>
              <w:tab w:val="right" w:leader="dot" w:pos="9350"/>
            </w:tabs>
            <w:rPr>
              <w:rFonts w:ascii="Times New Roman" w:eastAsiaTheme="minorEastAsia" w:hAnsi="Times New Roman" w:cs="Times New Roman"/>
              <w:noProof/>
            </w:rPr>
          </w:pPr>
          <w:hyperlink w:anchor="_Toc518344049" w:history="1">
            <w:r w:rsidRPr="001002C8">
              <w:rPr>
                <w:rStyle w:val="Siuktni"/>
                <w:rFonts w:ascii="Times New Roman" w:hAnsi="Times New Roman" w:cs="Times New Roman"/>
                <w:i/>
                <w:noProof/>
              </w:rPr>
              <w:t>3.4.4.</w:t>
            </w:r>
            <w:r w:rsidRPr="001002C8">
              <w:rPr>
                <w:rFonts w:ascii="Times New Roman" w:eastAsiaTheme="minorEastAsia" w:hAnsi="Times New Roman" w:cs="Times New Roman"/>
                <w:i/>
                <w:noProof/>
              </w:rPr>
              <w:tab/>
            </w:r>
            <w:r w:rsidRPr="001002C8">
              <w:rPr>
                <w:rStyle w:val="Siuktni"/>
                <w:rFonts w:ascii="Times New Roman" w:hAnsi="Times New Roman" w:cs="Times New Roman"/>
                <w:i/>
                <w:noProof/>
              </w:rPr>
              <w:t>Tiếp nhận yêu cầu “ Quản lý thông tin nhân viên”</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_Toc518344049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60</w:t>
            </w:r>
            <w:r w:rsidRPr="001002C8">
              <w:rPr>
                <w:rFonts w:ascii="Times New Roman" w:hAnsi="Times New Roman" w:cs="Times New Roman"/>
                <w:noProof/>
                <w:webHidden/>
              </w:rPr>
              <w:fldChar w:fldCharType="end"/>
            </w:r>
          </w:hyperlink>
        </w:p>
        <w:p w:rsidR="00F2496C" w:rsidRPr="001002C8" w:rsidRDefault="00F2496C">
          <w:pPr>
            <w:pStyle w:val="Mucluc4"/>
            <w:tabs>
              <w:tab w:val="left" w:pos="1540"/>
              <w:tab w:val="right" w:leader="dot" w:pos="9350"/>
            </w:tabs>
            <w:rPr>
              <w:rFonts w:ascii="Times New Roman" w:eastAsiaTheme="minorEastAsia" w:hAnsi="Times New Roman" w:cs="Times New Roman"/>
              <w:noProof/>
            </w:rPr>
          </w:pPr>
          <w:hyperlink w:anchor="_Toc518344050" w:history="1">
            <w:r w:rsidRPr="001002C8">
              <w:rPr>
                <w:rStyle w:val="Siuktni"/>
                <w:rFonts w:ascii="Times New Roman" w:hAnsi="Times New Roman" w:cs="Times New Roman"/>
                <w:i/>
                <w:noProof/>
              </w:rPr>
              <w:t>3.4.5.</w:t>
            </w:r>
            <w:r w:rsidRPr="001002C8">
              <w:rPr>
                <w:rFonts w:ascii="Times New Roman" w:eastAsiaTheme="minorEastAsia" w:hAnsi="Times New Roman" w:cs="Times New Roman"/>
                <w:i/>
                <w:noProof/>
              </w:rPr>
              <w:tab/>
            </w:r>
            <w:r w:rsidRPr="001002C8">
              <w:rPr>
                <w:rStyle w:val="Siuktni"/>
                <w:rFonts w:ascii="Times New Roman" w:hAnsi="Times New Roman" w:cs="Times New Roman"/>
                <w:i/>
                <w:noProof/>
              </w:rPr>
              <w:t>Tiếp nhận yêu cầu “Tra cứu thông</w:t>
            </w:r>
            <w:r w:rsidRPr="001002C8">
              <w:rPr>
                <w:rStyle w:val="Siuktni"/>
                <w:rFonts w:ascii="Times New Roman" w:hAnsi="Times New Roman" w:cs="Times New Roman"/>
                <w:i/>
                <w:noProof/>
              </w:rPr>
              <w:t xml:space="preserve"> </w:t>
            </w:r>
            <w:r w:rsidRPr="001002C8">
              <w:rPr>
                <w:rStyle w:val="Siuktni"/>
                <w:rFonts w:ascii="Times New Roman" w:hAnsi="Times New Roman" w:cs="Times New Roman"/>
                <w:i/>
                <w:noProof/>
              </w:rPr>
              <w:t>tin”</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_Toc518344050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61</w:t>
            </w:r>
            <w:r w:rsidRPr="001002C8">
              <w:rPr>
                <w:rFonts w:ascii="Times New Roman" w:hAnsi="Times New Roman" w:cs="Times New Roman"/>
                <w:noProof/>
                <w:webHidden/>
              </w:rPr>
              <w:fldChar w:fldCharType="end"/>
            </w:r>
          </w:hyperlink>
        </w:p>
        <w:p w:rsidR="00F2496C" w:rsidRPr="001002C8" w:rsidRDefault="00F2496C">
          <w:pPr>
            <w:pStyle w:val="Mucluc4"/>
            <w:tabs>
              <w:tab w:val="left" w:pos="1540"/>
              <w:tab w:val="right" w:leader="dot" w:pos="9350"/>
            </w:tabs>
            <w:rPr>
              <w:rFonts w:ascii="Times New Roman" w:eastAsiaTheme="minorEastAsia" w:hAnsi="Times New Roman" w:cs="Times New Roman"/>
              <w:noProof/>
            </w:rPr>
          </w:pPr>
          <w:hyperlink w:anchor="_Toc518344051" w:history="1">
            <w:r w:rsidRPr="001002C8">
              <w:rPr>
                <w:rStyle w:val="Siuktni"/>
                <w:rFonts w:ascii="Times New Roman" w:hAnsi="Times New Roman" w:cs="Times New Roman"/>
                <w:i/>
                <w:noProof/>
              </w:rPr>
              <w:t>3.4.6.</w:t>
            </w:r>
            <w:r w:rsidRPr="001002C8">
              <w:rPr>
                <w:rFonts w:ascii="Times New Roman" w:eastAsiaTheme="minorEastAsia" w:hAnsi="Times New Roman" w:cs="Times New Roman"/>
                <w:i/>
                <w:noProof/>
              </w:rPr>
              <w:tab/>
            </w:r>
            <w:r w:rsidRPr="001002C8">
              <w:rPr>
                <w:rStyle w:val="Siuktni"/>
                <w:rFonts w:ascii="Times New Roman" w:hAnsi="Times New Roman" w:cs="Times New Roman"/>
                <w:i/>
                <w:noProof/>
              </w:rPr>
              <w:t>Tiếp nhận yêu cầu “Lập báo cáo &amp; báo cáo doanh thu”</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_Toc518344051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61</w:t>
            </w:r>
            <w:r w:rsidRPr="001002C8">
              <w:rPr>
                <w:rFonts w:ascii="Times New Roman" w:hAnsi="Times New Roman" w:cs="Times New Roman"/>
                <w:noProof/>
                <w:webHidden/>
              </w:rPr>
              <w:fldChar w:fldCharType="end"/>
            </w:r>
          </w:hyperlink>
        </w:p>
        <w:p w:rsidR="00F2496C" w:rsidRPr="001002C8" w:rsidRDefault="00F2496C">
          <w:pPr>
            <w:pStyle w:val="Mucluc3"/>
            <w:tabs>
              <w:tab w:val="left" w:pos="1100"/>
              <w:tab w:val="right" w:leader="dot" w:pos="9350"/>
            </w:tabs>
            <w:rPr>
              <w:rFonts w:ascii="Times New Roman" w:eastAsiaTheme="minorEastAsia" w:hAnsi="Times New Roman" w:cs="Times New Roman"/>
              <w:noProof/>
            </w:rPr>
          </w:pPr>
          <w:hyperlink w:anchor="_Toc518344052" w:history="1">
            <w:r w:rsidRPr="001002C8">
              <w:rPr>
                <w:rStyle w:val="Siuktni"/>
                <w:rFonts w:ascii="Times New Roman" w:hAnsi="Times New Roman" w:cs="Times New Roman"/>
                <w:noProof/>
              </w:rPr>
              <w:t>4.1.</w:t>
            </w:r>
            <w:r w:rsidRPr="001002C8">
              <w:rPr>
                <w:rFonts w:ascii="Times New Roman" w:eastAsiaTheme="minorEastAsia" w:hAnsi="Times New Roman" w:cs="Times New Roman"/>
                <w:noProof/>
              </w:rPr>
              <w:tab/>
            </w:r>
            <w:r w:rsidRPr="001002C8">
              <w:rPr>
                <w:rStyle w:val="Siuktni"/>
                <w:rFonts w:ascii="Times New Roman" w:hAnsi="Times New Roman" w:cs="Times New Roman"/>
                <w:noProof/>
              </w:rPr>
              <w:t>Kiến trúc hệ thống</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_Toc518344052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63</w:t>
            </w:r>
            <w:r w:rsidRPr="001002C8">
              <w:rPr>
                <w:rFonts w:ascii="Times New Roman" w:hAnsi="Times New Roman" w:cs="Times New Roman"/>
                <w:noProof/>
                <w:webHidden/>
              </w:rPr>
              <w:fldChar w:fldCharType="end"/>
            </w:r>
          </w:hyperlink>
        </w:p>
        <w:p w:rsidR="00F2496C" w:rsidRPr="001002C8" w:rsidRDefault="00F2496C">
          <w:pPr>
            <w:pStyle w:val="Mucluc3"/>
            <w:tabs>
              <w:tab w:val="left" w:pos="1100"/>
              <w:tab w:val="right" w:leader="dot" w:pos="9350"/>
            </w:tabs>
            <w:rPr>
              <w:rFonts w:ascii="Times New Roman" w:eastAsiaTheme="minorEastAsia" w:hAnsi="Times New Roman" w:cs="Times New Roman"/>
              <w:noProof/>
            </w:rPr>
          </w:pPr>
          <w:hyperlink w:anchor="_Toc518344053" w:history="1">
            <w:r w:rsidRPr="001002C8">
              <w:rPr>
                <w:rStyle w:val="Siuktni"/>
                <w:rFonts w:ascii="Times New Roman" w:hAnsi="Times New Roman" w:cs="Times New Roman"/>
                <w:noProof/>
              </w:rPr>
              <w:t>4.2.</w:t>
            </w:r>
            <w:r w:rsidRPr="001002C8">
              <w:rPr>
                <w:rFonts w:ascii="Times New Roman" w:eastAsiaTheme="minorEastAsia" w:hAnsi="Times New Roman" w:cs="Times New Roman"/>
                <w:noProof/>
              </w:rPr>
              <w:tab/>
            </w:r>
            <w:r w:rsidRPr="001002C8">
              <w:rPr>
                <w:rStyle w:val="Siuktni"/>
                <w:rFonts w:ascii="Times New Roman" w:hAnsi="Times New Roman" w:cs="Times New Roman"/>
                <w:noProof/>
              </w:rPr>
              <w:t>Các thành phần trong hệ thống</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_Toc518344053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63</w:t>
            </w:r>
            <w:r w:rsidRPr="001002C8">
              <w:rPr>
                <w:rFonts w:ascii="Times New Roman" w:hAnsi="Times New Roman" w:cs="Times New Roman"/>
                <w:noProof/>
                <w:webHidden/>
              </w:rPr>
              <w:fldChar w:fldCharType="end"/>
            </w:r>
          </w:hyperlink>
        </w:p>
        <w:p w:rsidR="00F2496C" w:rsidRPr="001002C8" w:rsidRDefault="00F2496C">
          <w:pPr>
            <w:pStyle w:val="Mucluc1"/>
            <w:tabs>
              <w:tab w:val="right" w:leader="dot" w:pos="9350"/>
            </w:tabs>
            <w:rPr>
              <w:rFonts w:ascii="Times New Roman" w:eastAsiaTheme="minorEastAsia" w:hAnsi="Times New Roman" w:cs="Times New Roman"/>
              <w:noProof/>
            </w:rPr>
          </w:pPr>
          <w:hyperlink w:anchor="_Toc518344054" w:history="1">
            <w:r w:rsidRPr="001002C8">
              <w:rPr>
                <w:rStyle w:val="Siuktni"/>
                <w:rFonts w:ascii="Times New Roman" w:hAnsi="Times New Roman" w:cs="Times New Roman"/>
                <w:b/>
                <w:noProof/>
              </w:rPr>
              <w:t>Chương 4: Cài đặ</w:t>
            </w:r>
            <w:r w:rsidRPr="001002C8">
              <w:rPr>
                <w:rStyle w:val="Siuktni"/>
                <w:rFonts w:ascii="Times New Roman" w:hAnsi="Times New Roman" w:cs="Times New Roman"/>
                <w:b/>
                <w:noProof/>
              </w:rPr>
              <w:t>t</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_Toc518344054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65</w:t>
            </w:r>
            <w:r w:rsidRPr="001002C8">
              <w:rPr>
                <w:rFonts w:ascii="Times New Roman" w:hAnsi="Times New Roman" w:cs="Times New Roman"/>
                <w:noProof/>
                <w:webHidden/>
              </w:rPr>
              <w:fldChar w:fldCharType="end"/>
            </w:r>
          </w:hyperlink>
        </w:p>
        <w:p w:rsidR="00F2496C" w:rsidRPr="001002C8" w:rsidRDefault="00F2496C">
          <w:pPr>
            <w:pStyle w:val="Mucluc2"/>
            <w:tabs>
              <w:tab w:val="left" w:pos="660"/>
              <w:tab w:val="right" w:leader="dot" w:pos="9350"/>
            </w:tabs>
            <w:rPr>
              <w:rFonts w:ascii="Times New Roman" w:eastAsiaTheme="minorEastAsia" w:hAnsi="Times New Roman" w:cs="Times New Roman"/>
              <w:noProof/>
            </w:rPr>
          </w:pPr>
          <w:hyperlink w:anchor="_Toc518344055" w:history="1">
            <w:r w:rsidRPr="001002C8">
              <w:rPr>
                <w:rStyle w:val="Siuktni"/>
                <w:rFonts w:ascii="Times New Roman" w:hAnsi="Times New Roman" w:cs="Times New Roman"/>
                <w:noProof/>
              </w:rPr>
              <w:t>1.</w:t>
            </w:r>
            <w:r w:rsidRPr="001002C8">
              <w:rPr>
                <w:rFonts w:ascii="Times New Roman" w:eastAsiaTheme="minorEastAsia" w:hAnsi="Times New Roman" w:cs="Times New Roman"/>
                <w:noProof/>
              </w:rPr>
              <w:tab/>
            </w:r>
            <w:r w:rsidRPr="001002C8">
              <w:rPr>
                <w:rStyle w:val="Siuktni"/>
                <w:rFonts w:ascii="Times New Roman" w:hAnsi="Times New Roman" w:cs="Times New Roman"/>
                <w:noProof/>
              </w:rPr>
              <w:t>Công nghệ sử dụng</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_Toc518344055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65</w:t>
            </w:r>
            <w:r w:rsidRPr="001002C8">
              <w:rPr>
                <w:rFonts w:ascii="Times New Roman" w:hAnsi="Times New Roman" w:cs="Times New Roman"/>
                <w:noProof/>
                <w:webHidden/>
              </w:rPr>
              <w:fldChar w:fldCharType="end"/>
            </w:r>
          </w:hyperlink>
        </w:p>
        <w:p w:rsidR="00F2496C" w:rsidRPr="001002C8" w:rsidRDefault="00F2496C">
          <w:pPr>
            <w:pStyle w:val="Mucluc3"/>
            <w:tabs>
              <w:tab w:val="left" w:pos="1100"/>
              <w:tab w:val="right" w:leader="dot" w:pos="9350"/>
            </w:tabs>
            <w:rPr>
              <w:rFonts w:ascii="Times New Roman" w:eastAsiaTheme="minorEastAsia" w:hAnsi="Times New Roman" w:cs="Times New Roman"/>
              <w:noProof/>
            </w:rPr>
          </w:pPr>
          <w:hyperlink w:anchor="_Toc518344056" w:history="1">
            <w:r w:rsidRPr="001002C8">
              <w:rPr>
                <w:rStyle w:val="Siuktni"/>
                <w:rFonts w:ascii="Times New Roman" w:hAnsi="Times New Roman" w:cs="Times New Roman"/>
                <w:noProof/>
                <w:lang w:val="vi-VN"/>
              </w:rPr>
              <w:t>1.1.</w:t>
            </w:r>
            <w:r w:rsidRPr="001002C8">
              <w:rPr>
                <w:rFonts w:ascii="Times New Roman" w:eastAsiaTheme="minorEastAsia" w:hAnsi="Times New Roman" w:cs="Times New Roman"/>
                <w:noProof/>
              </w:rPr>
              <w:tab/>
            </w:r>
            <w:r w:rsidRPr="001002C8">
              <w:rPr>
                <w:rStyle w:val="Siuktni"/>
                <w:rFonts w:ascii="Times New Roman" w:hAnsi="Times New Roman" w:cs="Times New Roman"/>
                <w:noProof/>
                <w:lang w:val="vi-VN"/>
              </w:rPr>
              <w:t>Môi trường phát triển tích hợp(IDE) : Visual studio 2015.</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_Toc518344056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65</w:t>
            </w:r>
            <w:r w:rsidRPr="001002C8">
              <w:rPr>
                <w:rFonts w:ascii="Times New Roman" w:hAnsi="Times New Roman" w:cs="Times New Roman"/>
                <w:noProof/>
                <w:webHidden/>
              </w:rPr>
              <w:fldChar w:fldCharType="end"/>
            </w:r>
          </w:hyperlink>
        </w:p>
        <w:p w:rsidR="00F2496C" w:rsidRPr="001002C8" w:rsidRDefault="00F2496C">
          <w:pPr>
            <w:pStyle w:val="Mucluc3"/>
            <w:tabs>
              <w:tab w:val="left" w:pos="1100"/>
              <w:tab w:val="right" w:leader="dot" w:pos="9350"/>
            </w:tabs>
            <w:rPr>
              <w:rFonts w:ascii="Times New Roman" w:eastAsiaTheme="minorEastAsia" w:hAnsi="Times New Roman" w:cs="Times New Roman"/>
              <w:noProof/>
            </w:rPr>
          </w:pPr>
          <w:hyperlink w:anchor="_Toc518344057" w:history="1">
            <w:r w:rsidRPr="001002C8">
              <w:rPr>
                <w:rStyle w:val="Siuktni"/>
                <w:rFonts w:ascii="Times New Roman" w:hAnsi="Times New Roman" w:cs="Times New Roman"/>
                <w:noProof/>
              </w:rPr>
              <w:t>1.2.</w:t>
            </w:r>
            <w:r w:rsidRPr="001002C8">
              <w:rPr>
                <w:rFonts w:ascii="Times New Roman" w:eastAsiaTheme="minorEastAsia" w:hAnsi="Times New Roman" w:cs="Times New Roman"/>
                <w:noProof/>
              </w:rPr>
              <w:tab/>
            </w:r>
            <w:r w:rsidRPr="001002C8">
              <w:rPr>
                <w:rStyle w:val="Siuktni"/>
                <w:rFonts w:ascii="Times New Roman" w:hAnsi="Times New Roman" w:cs="Times New Roman"/>
                <w:noProof/>
              </w:rPr>
              <w:t>Công cụ quản trị cơ sở dữ liệu SQL Server 2014 Management Studio SQL Server.</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_Toc518344057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65</w:t>
            </w:r>
            <w:r w:rsidRPr="001002C8">
              <w:rPr>
                <w:rFonts w:ascii="Times New Roman" w:hAnsi="Times New Roman" w:cs="Times New Roman"/>
                <w:noProof/>
                <w:webHidden/>
              </w:rPr>
              <w:fldChar w:fldCharType="end"/>
            </w:r>
          </w:hyperlink>
        </w:p>
        <w:p w:rsidR="00F2496C" w:rsidRPr="001002C8" w:rsidRDefault="00F2496C">
          <w:pPr>
            <w:pStyle w:val="Mucluc3"/>
            <w:tabs>
              <w:tab w:val="left" w:pos="1100"/>
              <w:tab w:val="right" w:leader="dot" w:pos="9350"/>
            </w:tabs>
            <w:rPr>
              <w:rFonts w:ascii="Times New Roman" w:eastAsiaTheme="minorEastAsia" w:hAnsi="Times New Roman" w:cs="Times New Roman"/>
              <w:noProof/>
            </w:rPr>
          </w:pPr>
          <w:hyperlink w:anchor="_Toc518344058" w:history="1">
            <w:r w:rsidRPr="001002C8">
              <w:rPr>
                <w:rStyle w:val="Siuktni"/>
                <w:rFonts w:ascii="Times New Roman" w:hAnsi="Times New Roman" w:cs="Times New Roman"/>
                <w:noProof/>
              </w:rPr>
              <w:t>1.3.</w:t>
            </w:r>
            <w:r w:rsidRPr="001002C8">
              <w:rPr>
                <w:rFonts w:ascii="Times New Roman" w:eastAsiaTheme="minorEastAsia" w:hAnsi="Times New Roman" w:cs="Times New Roman"/>
                <w:noProof/>
              </w:rPr>
              <w:tab/>
            </w:r>
            <w:r w:rsidRPr="001002C8">
              <w:rPr>
                <w:rStyle w:val="Siuktni"/>
                <w:rFonts w:ascii="Times New Roman" w:hAnsi="Times New Roman" w:cs="Times New Roman"/>
                <w:noProof/>
              </w:rPr>
              <w:t>Ngôn ngữ lập trình: Lập trình bằng</w:t>
            </w:r>
            <w:r w:rsidRPr="001002C8">
              <w:rPr>
                <w:rStyle w:val="Siuktni"/>
                <w:rFonts w:ascii="Times New Roman" w:hAnsi="Times New Roman" w:cs="Times New Roman"/>
                <w:noProof/>
                <w:lang w:val="vi-VN"/>
              </w:rPr>
              <w:t xml:space="preserve"> Winform của C#</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_Toc518344058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65</w:t>
            </w:r>
            <w:r w:rsidRPr="001002C8">
              <w:rPr>
                <w:rFonts w:ascii="Times New Roman" w:hAnsi="Times New Roman" w:cs="Times New Roman"/>
                <w:noProof/>
                <w:webHidden/>
              </w:rPr>
              <w:fldChar w:fldCharType="end"/>
            </w:r>
          </w:hyperlink>
        </w:p>
        <w:p w:rsidR="00F2496C" w:rsidRPr="001002C8" w:rsidRDefault="00F2496C">
          <w:pPr>
            <w:pStyle w:val="Mucluc3"/>
            <w:tabs>
              <w:tab w:val="left" w:pos="1100"/>
              <w:tab w:val="right" w:leader="dot" w:pos="9350"/>
            </w:tabs>
            <w:rPr>
              <w:rFonts w:ascii="Times New Roman" w:eastAsiaTheme="minorEastAsia" w:hAnsi="Times New Roman" w:cs="Times New Roman"/>
              <w:noProof/>
            </w:rPr>
          </w:pPr>
          <w:hyperlink w:anchor="_Toc518344059" w:history="1">
            <w:r w:rsidRPr="001002C8">
              <w:rPr>
                <w:rStyle w:val="Siuktni"/>
                <w:rFonts w:ascii="Times New Roman" w:hAnsi="Times New Roman" w:cs="Times New Roman"/>
                <w:noProof/>
              </w:rPr>
              <w:t>1.4.</w:t>
            </w:r>
            <w:r w:rsidRPr="001002C8">
              <w:rPr>
                <w:rFonts w:ascii="Times New Roman" w:eastAsiaTheme="minorEastAsia" w:hAnsi="Times New Roman" w:cs="Times New Roman"/>
                <w:noProof/>
              </w:rPr>
              <w:tab/>
            </w:r>
            <w:r w:rsidRPr="001002C8">
              <w:rPr>
                <w:rStyle w:val="Siuktni"/>
                <w:rFonts w:ascii="Times New Roman" w:hAnsi="Times New Roman" w:cs="Times New Roman"/>
                <w:noProof/>
                <w:shd w:val="clear" w:color="auto" w:fill="FFFFFF"/>
              </w:rPr>
              <w:t>Phòng cách lập trình.</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_Toc518344059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66</w:t>
            </w:r>
            <w:r w:rsidRPr="001002C8">
              <w:rPr>
                <w:rFonts w:ascii="Times New Roman" w:hAnsi="Times New Roman" w:cs="Times New Roman"/>
                <w:noProof/>
                <w:webHidden/>
              </w:rPr>
              <w:fldChar w:fldCharType="end"/>
            </w:r>
          </w:hyperlink>
        </w:p>
        <w:p w:rsidR="00F2496C" w:rsidRPr="001002C8" w:rsidRDefault="00F2496C">
          <w:pPr>
            <w:pStyle w:val="Mucluc2"/>
            <w:tabs>
              <w:tab w:val="left" w:pos="660"/>
              <w:tab w:val="right" w:leader="dot" w:pos="9350"/>
            </w:tabs>
            <w:rPr>
              <w:rFonts w:ascii="Times New Roman" w:eastAsiaTheme="minorEastAsia" w:hAnsi="Times New Roman" w:cs="Times New Roman"/>
              <w:noProof/>
            </w:rPr>
          </w:pPr>
          <w:hyperlink w:anchor="_Toc518344060" w:history="1">
            <w:r w:rsidRPr="001002C8">
              <w:rPr>
                <w:rStyle w:val="Siuktni"/>
                <w:rFonts w:ascii="Times New Roman" w:hAnsi="Times New Roman" w:cs="Times New Roman"/>
                <w:noProof/>
              </w:rPr>
              <w:t>2.</w:t>
            </w:r>
            <w:r w:rsidRPr="001002C8">
              <w:rPr>
                <w:rFonts w:ascii="Times New Roman" w:eastAsiaTheme="minorEastAsia" w:hAnsi="Times New Roman" w:cs="Times New Roman"/>
                <w:noProof/>
              </w:rPr>
              <w:tab/>
            </w:r>
            <w:r w:rsidRPr="001002C8">
              <w:rPr>
                <w:rStyle w:val="Siuktni"/>
                <w:rFonts w:ascii="Times New Roman" w:hAnsi="Times New Roman" w:cs="Times New Roman"/>
                <w:noProof/>
              </w:rPr>
              <w:t>Vấn đề khi cài đặt</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_Toc518344060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67</w:t>
            </w:r>
            <w:r w:rsidRPr="001002C8">
              <w:rPr>
                <w:rFonts w:ascii="Times New Roman" w:hAnsi="Times New Roman" w:cs="Times New Roman"/>
                <w:noProof/>
                <w:webHidden/>
              </w:rPr>
              <w:fldChar w:fldCharType="end"/>
            </w:r>
          </w:hyperlink>
        </w:p>
        <w:p w:rsidR="00F2496C" w:rsidRPr="001002C8" w:rsidRDefault="00F2496C">
          <w:pPr>
            <w:pStyle w:val="Mucluc2"/>
            <w:tabs>
              <w:tab w:val="left" w:pos="660"/>
              <w:tab w:val="right" w:leader="dot" w:pos="9350"/>
            </w:tabs>
            <w:rPr>
              <w:rFonts w:ascii="Times New Roman" w:eastAsiaTheme="minorEastAsia" w:hAnsi="Times New Roman" w:cs="Times New Roman"/>
              <w:noProof/>
            </w:rPr>
          </w:pPr>
          <w:hyperlink w:anchor="_Toc518344061" w:history="1">
            <w:r w:rsidRPr="001002C8">
              <w:rPr>
                <w:rStyle w:val="Siuktni"/>
                <w:rFonts w:ascii="Times New Roman" w:hAnsi="Times New Roman" w:cs="Times New Roman"/>
                <w:noProof/>
              </w:rPr>
              <w:t>3.</w:t>
            </w:r>
            <w:r w:rsidRPr="001002C8">
              <w:rPr>
                <w:rFonts w:ascii="Times New Roman" w:eastAsiaTheme="minorEastAsia" w:hAnsi="Times New Roman" w:cs="Times New Roman"/>
                <w:noProof/>
              </w:rPr>
              <w:tab/>
            </w:r>
            <w:r w:rsidRPr="001002C8">
              <w:rPr>
                <w:rStyle w:val="Siuktni"/>
                <w:rFonts w:ascii="Times New Roman" w:hAnsi="Times New Roman" w:cs="Times New Roman"/>
                <w:noProof/>
              </w:rPr>
              <w:t>Mô tả giải pháp &amp; kỹ thuật</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_Toc518344061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67</w:t>
            </w:r>
            <w:r w:rsidRPr="001002C8">
              <w:rPr>
                <w:rFonts w:ascii="Times New Roman" w:hAnsi="Times New Roman" w:cs="Times New Roman"/>
                <w:noProof/>
                <w:webHidden/>
              </w:rPr>
              <w:fldChar w:fldCharType="end"/>
            </w:r>
          </w:hyperlink>
        </w:p>
        <w:p w:rsidR="00F2496C" w:rsidRPr="001002C8" w:rsidRDefault="00F2496C">
          <w:pPr>
            <w:pStyle w:val="Mucluc1"/>
            <w:tabs>
              <w:tab w:val="right" w:leader="dot" w:pos="9350"/>
            </w:tabs>
            <w:rPr>
              <w:rFonts w:ascii="Times New Roman" w:eastAsiaTheme="minorEastAsia" w:hAnsi="Times New Roman" w:cs="Times New Roman"/>
              <w:noProof/>
            </w:rPr>
          </w:pPr>
          <w:hyperlink w:anchor="_Toc518344062" w:history="1">
            <w:r w:rsidRPr="001002C8">
              <w:rPr>
                <w:rStyle w:val="Siuktni"/>
                <w:rFonts w:ascii="Times New Roman" w:hAnsi="Times New Roman" w:cs="Times New Roman"/>
                <w:b/>
                <w:noProof/>
              </w:rPr>
              <w:t>Chương 5: Kiểm thử</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_Toc518344062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68</w:t>
            </w:r>
            <w:r w:rsidRPr="001002C8">
              <w:rPr>
                <w:rFonts w:ascii="Times New Roman" w:hAnsi="Times New Roman" w:cs="Times New Roman"/>
                <w:noProof/>
                <w:webHidden/>
              </w:rPr>
              <w:fldChar w:fldCharType="end"/>
            </w:r>
          </w:hyperlink>
        </w:p>
        <w:p w:rsidR="00F2496C" w:rsidRPr="001002C8" w:rsidRDefault="00F2496C">
          <w:pPr>
            <w:pStyle w:val="Mucluc2"/>
            <w:tabs>
              <w:tab w:val="left" w:pos="660"/>
              <w:tab w:val="right" w:leader="dot" w:pos="9350"/>
            </w:tabs>
            <w:rPr>
              <w:rFonts w:ascii="Times New Roman" w:eastAsiaTheme="minorEastAsia" w:hAnsi="Times New Roman" w:cs="Times New Roman"/>
              <w:noProof/>
            </w:rPr>
          </w:pPr>
          <w:hyperlink w:anchor="_Toc518344063" w:history="1">
            <w:r w:rsidRPr="001002C8">
              <w:rPr>
                <w:rStyle w:val="Siuktni"/>
                <w:rFonts w:ascii="Times New Roman" w:hAnsi="Times New Roman" w:cs="Times New Roman"/>
                <w:noProof/>
              </w:rPr>
              <w:t>1.</w:t>
            </w:r>
            <w:r w:rsidRPr="001002C8">
              <w:rPr>
                <w:rFonts w:ascii="Times New Roman" w:eastAsiaTheme="minorEastAsia" w:hAnsi="Times New Roman" w:cs="Times New Roman"/>
                <w:noProof/>
              </w:rPr>
              <w:tab/>
            </w:r>
            <w:r w:rsidRPr="001002C8">
              <w:rPr>
                <w:rStyle w:val="Siuktni"/>
                <w:rFonts w:ascii="Times New Roman" w:hAnsi="Times New Roman" w:cs="Times New Roman"/>
                <w:noProof/>
              </w:rPr>
              <w:t>Quy trình kiểm thử:</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_Toc518344063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68</w:t>
            </w:r>
            <w:r w:rsidRPr="001002C8">
              <w:rPr>
                <w:rFonts w:ascii="Times New Roman" w:hAnsi="Times New Roman" w:cs="Times New Roman"/>
                <w:noProof/>
                <w:webHidden/>
              </w:rPr>
              <w:fldChar w:fldCharType="end"/>
            </w:r>
          </w:hyperlink>
        </w:p>
        <w:p w:rsidR="00F2496C" w:rsidRPr="001002C8" w:rsidRDefault="00F2496C">
          <w:pPr>
            <w:pStyle w:val="Mucluc3"/>
            <w:tabs>
              <w:tab w:val="left" w:pos="1100"/>
              <w:tab w:val="right" w:leader="dot" w:pos="9350"/>
            </w:tabs>
            <w:rPr>
              <w:rFonts w:ascii="Times New Roman" w:eastAsiaTheme="minorEastAsia" w:hAnsi="Times New Roman" w:cs="Times New Roman"/>
              <w:noProof/>
            </w:rPr>
          </w:pPr>
          <w:hyperlink w:anchor="_Toc518344064" w:history="1">
            <w:r w:rsidRPr="001002C8">
              <w:rPr>
                <w:rStyle w:val="Siuktni"/>
                <w:rFonts w:ascii="Times New Roman" w:hAnsi="Times New Roman" w:cs="Times New Roman"/>
                <w:noProof/>
              </w:rPr>
              <w:t>1.1.</w:t>
            </w:r>
            <w:r w:rsidRPr="001002C8">
              <w:rPr>
                <w:rFonts w:ascii="Times New Roman" w:eastAsiaTheme="minorEastAsia" w:hAnsi="Times New Roman" w:cs="Times New Roman"/>
                <w:noProof/>
              </w:rPr>
              <w:tab/>
            </w:r>
            <w:r w:rsidRPr="001002C8">
              <w:rPr>
                <w:rStyle w:val="Siuktni"/>
                <w:rFonts w:ascii="Times New Roman" w:hAnsi="Times New Roman" w:cs="Times New Roman"/>
                <w:noProof/>
              </w:rPr>
              <w:t>Kiểm thử đơn vị:</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_Toc518344064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68</w:t>
            </w:r>
            <w:r w:rsidRPr="001002C8">
              <w:rPr>
                <w:rFonts w:ascii="Times New Roman" w:hAnsi="Times New Roman" w:cs="Times New Roman"/>
                <w:noProof/>
                <w:webHidden/>
              </w:rPr>
              <w:fldChar w:fldCharType="end"/>
            </w:r>
          </w:hyperlink>
        </w:p>
        <w:p w:rsidR="00F2496C" w:rsidRPr="001002C8" w:rsidRDefault="00F2496C">
          <w:pPr>
            <w:pStyle w:val="Mucluc3"/>
            <w:tabs>
              <w:tab w:val="left" w:pos="1100"/>
              <w:tab w:val="right" w:leader="dot" w:pos="9350"/>
            </w:tabs>
            <w:rPr>
              <w:rFonts w:ascii="Times New Roman" w:eastAsiaTheme="minorEastAsia" w:hAnsi="Times New Roman" w:cs="Times New Roman"/>
              <w:noProof/>
            </w:rPr>
          </w:pPr>
          <w:hyperlink w:anchor="_Toc518344065" w:history="1">
            <w:r w:rsidRPr="001002C8">
              <w:rPr>
                <w:rStyle w:val="Siuktni"/>
                <w:rFonts w:ascii="Times New Roman" w:hAnsi="Times New Roman" w:cs="Times New Roman"/>
                <w:noProof/>
              </w:rPr>
              <w:t>1.2.</w:t>
            </w:r>
            <w:r w:rsidRPr="001002C8">
              <w:rPr>
                <w:rFonts w:ascii="Times New Roman" w:eastAsiaTheme="minorEastAsia" w:hAnsi="Times New Roman" w:cs="Times New Roman"/>
                <w:noProof/>
              </w:rPr>
              <w:tab/>
            </w:r>
            <w:r w:rsidRPr="001002C8">
              <w:rPr>
                <w:rStyle w:val="Siuktni"/>
                <w:rFonts w:ascii="Times New Roman" w:hAnsi="Times New Roman" w:cs="Times New Roman"/>
                <w:noProof/>
              </w:rPr>
              <w:t>Kiểm thử toàn bộ:</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_Toc518344065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68</w:t>
            </w:r>
            <w:r w:rsidRPr="001002C8">
              <w:rPr>
                <w:rFonts w:ascii="Times New Roman" w:hAnsi="Times New Roman" w:cs="Times New Roman"/>
                <w:noProof/>
                <w:webHidden/>
              </w:rPr>
              <w:fldChar w:fldCharType="end"/>
            </w:r>
          </w:hyperlink>
        </w:p>
        <w:p w:rsidR="00F2496C" w:rsidRPr="001002C8" w:rsidRDefault="00F2496C">
          <w:pPr>
            <w:pStyle w:val="Mucluc2"/>
            <w:tabs>
              <w:tab w:val="left" w:pos="660"/>
              <w:tab w:val="right" w:leader="dot" w:pos="9350"/>
            </w:tabs>
            <w:rPr>
              <w:rFonts w:ascii="Times New Roman" w:eastAsiaTheme="minorEastAsia" w:hAnsi="Times New Roman" w:cs="Times New Roman"/>
              <w:noProof/>
            </w:rPr>
          </w:pPr>
          <w:hyperlink w:anchor="_Toc518344066" w:history="1">
            <w:r w:rsidRPr="001002C8">
              <w:rPr>
                <w:rStyle w:val="Siuktni"/>
                <w:rFonts w:ascii="Times New Roman" w:hAnsi="Times New Roman" w:cs="Times New Roman"/>
                <w:noProof/>
              </w:rPr>
              <w:t>2.</w:t>
            </w:r>
            <w:r w:rsidRPr="001002C8">
              <w:rPr>
                <w:rFonts w:ascii="Times New Roman" w:eastAsiaTheme="minorEastAsia" w:hAnsi="Times New Roman" w:cs="Times New Roman"/>
                <w:noProof/>
              </w:rPr>
              <w:tab/>
            </w:r>
            <w:r w:rsidRPr="001002C8">
              <w:rPr>
                <w:rStyle w:val="Siuktni"/>
                <w:rFonts w:ascii="Times New Roman" w:hAnsi="Times New Roman" w:cs="Times New Roman"/>
                <w:noProof/>
              </w:rPr>
              <w:t>Kết quả kiểm thử</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_Toc518344066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68</w:t>
            </w:r>
            <w:r w:rsidRPr="001002C8">
              <w:rPr>
                <w:rFonts w:ascii="Times New Roman" w:hAnsi="Times New Roman" w:cs="Times New Roman"/>
                <w:noProof/>
                <w:webHidden/>
              </w:rPr>
              <w:fldChar w:fldCharType="end"/>
            </w:r>
          </w:hyperlink>
        </w:p>
        <w:p w:rsidR="00F2496C" w:rsidRPr="001002C8" w:rsidRDefault="00F2496C">
          <w:pPr>
            <w:pStyle w:val="Mucluc1"/>
            <w:tabs>
              <w:tab w:val="right" w:leader="dot" w:pos="9350"/>
            </w:tabs>
            <w:rPr>
              <w:rFonts w:ascii="Times New Roman" w:eastAsiaTheme="minorEastAsia" w:hAnsi="Times New Roman" w:cs="Times New Roman"/>
              <w:noProof/>
            </w:rPr>
          </w:pPr>
          <w:hyperlink w:anchor="_Toc518344067" w:history="1">
            <w:r w:rsidRPr="001002C8">
              <w:rPr>
                <w:rStyle w:val="Siuktni"/>
                <w:rFonts w:ascii="Times New Roman" w:hAnsi="Times New Roman" w:cs="Times New Roman"/>
                <w:b/>
                <w:noProof/>
              </w:rPr>
              <w:t>Chương 6: Kết luận</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_Toc518344067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69</w:t>
            </w:r>
            <w:r w:rsidRPr="001002C8">
              <w:rPr>
                <w:rFonts w:ascii="Times New Roman" w:hAnsi="Times New Roman" w:cs="Times New Roman"/>
                <w:noProof/>
                <w:webHidden/>
              </w:rPr>
              <w:fldChar w:fldCharType="end"/>
            </w:r>
          </w:hyperlink>
        </w:p>
        <w:p w:rsidR="00F2496C" w:rsidRPr="001002C8" w:rsidRDefault="00F2496C">
          <w:pPr>
            <w:pStyle w:val="Mucluc2"/>
            <w:tabs>
              <w:tab w:val="left" w:pos="660"/>
              <w:tab w:val="right" w:leader="dot" w:pos="9350"/>
            </w:tabs>
            <w:rPr>
              <w:rFonts w:ascii="Times New Roman" w:eastAsiaTheme="minorEastAsia" w:hAnsi="Times New Roman" w:cs="Times New Roman"/>
              <w:noProof/>
            </w:rPr>
          </w:pPr>
          <w:hyperlink w:anchor="_Toc518344068" w:history="1">
            <w:r w:rsidRPr="001002C8">
              <w:rPr>
                <w:rStyle w:val="Siuktni"/>
                <w:rFonts w:ascii="Times New Roman" w:hAnsi="Times New Roman" w:cs="Times New Roman"/>
                <w:noProof/>
              </w:rPr>
              <w:t>1.</w:t>
            </w:r>
            <w:r w:rsidRPr="001002C8">
              <w:rPr>
                <w:rFonts w:ascii="Times New Roman" w:eastAsiaTheme="minorEastAsia" w:hAnsi="Times New Roman" w:cs="Times New Roman"/>
                <w:noProof/>
              </w:rPr>
              <w:tab/>
            </w:r>
            <w:r w:rsidRPr="001002C8">
              <w:rPr>
                <w:rStyle w:val="Siuktni"/>
                <w:rFonts w:ascii="Times New Roman" w:hAnsi="Times New Roman" w:cs="Times New Roman"/>
                <w:noProof/>
              </w:rPr>
              <w:t>Đánh giá tổng quan.</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_Toc518344068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69</w:t>
            </w:r>
            <w:r w:rsidRPr="001002C8">
              <w:rPr>
                <w:rFonts w:ascii="Times New Roman" w:hAnsi="Times New Roman" w:cs="Times New Roman"/>
                <w:noProof/>
                <w:webHidden/>
              </w:rPr>
              <w:fldChar w:fldCharType="end"/>
            </w:r>
          </w:hyperlink>
        </w:p>
        <w:p w:rsidR="00F2496C" w:rsidRPr="001002C8" w:rsidRDefault="00F2496C">
          <w:pPr>
            <w:pStyle w:val="Mucluc2"/>
            <w:tabs>
              <w:tab w:val="left" w:pos="660"/>
              <w:tab w:val="right" w:leader="dot" w:pos="9350"/>
            </w:tabs>
            <w:rPr>
              <w:rFonts w:ascii="Times New Roman" w:eastAsiaTheme="minorEastAsia" w:hAnsi="Times New Roman" w:cs="Times New Roman"/>
              <w:noProof/>
            </w:rPr>
          </w:pPr>
          <w:hyperlink w:anchor="_Toc518344069" w:history="1">
            <w:r w:rsidRPr="001002C8">
              <w:rPr>
                <w:rStyle w:val="Siuktni"/>
                <w:rFonts w:ascii="Times New Roman" w:hAnsi="Times New Roman" w:cs="Times New Roman"/>
                <w:noProof/>
              </w:rPr>
              <w:t>2.</w:t>
            </w:r>
            <w:r w:rsidRPr="001002C8">
              <w:rPr>
                <w:rFonts w:ascii="Times New Roman" w:eastAsiaTheme="minorEastAsia" w:hAnsi="Times New Roman" w:cs="Times New Roman"/>
                <w:noProof/>
              </w:rPr>
              <w:tab/>
            </w:r>
            <w:r w:rsidRPr="001002C8">
              <w:rPr>
                <w:rStyle w:val="Siuktni"/>
                <w:rFonts w:ascii="Times New Roman" w:hAnsi="Times New Roman" w:cs="Times New Roman"/>
                <w:noProof/>
              </w:rPr>
              <w:t>Ưu điểm và nhược điểm.</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_Toc518344069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69</w:t>
            </w:r>
            <w:r w:rsidRPr="001002C8">
              <w:rPr>
                <w:rFonts w:ascii="Times New Roman" w:hAnsi="Times New Roman" w:cs="Times New Roman"/>
                <w:noProof/>
                <w:webHidden/>
              </w:rPr>
              <w:fldChar w:fldCharType="end"/>
            </w:r>
          </w:hyperlink>
        </w:p>
        <w:p w:rsidR="00F2496C" w:rsidRPr="001002C8" w:rsidRDefault="00F2496C">
          <w:pPr>
            <w:pStyle w:val="Mucluc3"/>
            <w:tabs>
              <w:tab w:val="left" w:pos="1100"/>
              <w:tab w:val="right" w:leader="dot" w:pos="9350"/>
            </w:tabs>
            <w:rPr>
              <w:rFonts w:ascii="Times New Roman" w:eastAsiaTheme="minorEastAsia" w:hAnsi="Times New Roman" w:cs="Times New Roman"/>
              <w:noProof/>
            </w:rPr>
          </w:pPr>
          <w:hyperlink w:anchor="_Toc518344070" w:history="1">
            <w:r w:rsidRPr="001002C8">
              <w:rPr>
                <w:rStyle w:val="Siuktni"/>
                <w:rFonts w:ascii="Times New Roman" w:hAnsi="Times New Roman" w:cs="Times New Roman"/>
                <w:noProof/>
              </w:rPr>
              <w:t>2.1.</w:t>
            </w:r>
            <w:r w:rsidRPr="001002C8">
              <w:rPr>
                <w:rFonts w:ascii="Times New Roman" w:eastAsiaTheme="minorEastAsia" w:hAnsi="Times New Roman" w:cs="Times New Roman"/>
                <w:noProof/>
              </w:rPr>
              <w:tab/>
            </w:r>
            <w:r w:rsidRPr="001002C8">
              <w:rPr>
                <w:rStyle w:val="Siuktni"/>
                <w:rFonts w:ascii="Times New Roman" w:hAnsi="Times New Roman" w:cs="Times New Roman"/>
                <w:noProof/>
              </w:rPr>
              <w:t>Ưu điểm.</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_Toc518344070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69</w:t>
            </w:r>
            <w:r w:rsidRPr="001002C8">
              <w:rPr>
                <w:rFonts w:ascii="Times New Roman" w:hAnsi="Times New Roman" w:cs="Times New Roman"/>
                <w:noProof/>
                <w:webHidden/>
              </w:rPr>
              <w:fldChar w:fldCharType="end"/>
            </w:r>
          </w:hyperlink>
        </w:p>
        <w:p w:rsidR="00F2496C" w:rsidRPr="001002C8" w:rsidRDefault="00F2496C">
          <w:pPr>
            <w:pStyle w:val="Mucluc3"/>
            <w:tabs>
              <w:tab w:val="left" w:pos="1100"/>
              <w:tab w:val="right" w:leader="dot" w:pos="9350"/>
            </w:tabs>
            <w:rPr>
              <w:rFonts w:ascii="Times New Roman" w:eastAsiaTheme="minorEastAsia" w:hAnsi="Times New Roman" w:cs="Times New Roman"/>
              <w:noProof/>
            </w:rPr>
          </w:pPr>
          <w:hyperlink w:anchor="_Toc518344071" w:history="1">
            <w:r w:rsidRPr="001002C8">
              <w:rPr>
                <w:rStyle w:val="Siuktni"/>
                <w:rFonts w:ascii="Times New Roman" w:hAnsi="Times New Roman" w:cs="Times New Roman"/>
                <w:noProof/>
              </w:rPr>
              <w:t>2.2.</w:t>
            </w:r>
            <w:r w:rsidRPr="001002C8">
              <w:rPr>
                <w:rFonts w:ascii="Times New Roman" w:eastAsiaTheme="minorEastAsia" w:hAnsi="Times New Roman" w:cs="Times New Roman"/>
                <w:noProof/>
              </w:rPr>
              <w:tab/>
            </w:r>
            <w:r w:rsidRPr="001002C8">
              <w:rPr>
                <w:rStyle w:val="Siuktni"/>
                <w:rFonts w:ascii="Times New Roman" w:hAnsi="Times New Roman" w:cs="Times New Roman"/>
                <w:noProof/>
              </w:rPr>
              <w:t>Nhược điểm.</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_Toc518344071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69</w:t>
            </w:r>
            <w:r w:rsidRPr="001002C8">
              <w:rPr>
                <w:rFonts w:ascii="Times New Roman" w:hAnsi="Times New Roman" w:cs="Times New Roman"/>
                <w:noProof/>
                <w:webHidden/>
              </w:rPr>
              <w:fldChar w:fldCharType="end"/>
            </w:r>
          </w:hyperlink>
        </w:p>
        <w:p w:rsidR="00F2496C" w:rsidRPr="001002C8" w:rsidRDefault="00F2496C">
          <w:pPr>
            <w:pStyle w:val="Mucluc2"/>
            <w:tabs>
              <w:tab w:val="left" w:pos="660"/>
              <w:tab w:val="right" w:leader="dot" w:pos="9350"/>
            </w:tabs>
            <w:rPr>
              <w:rFonts w:ascii="Times New Roman" w:eastAsiaTheme="minorEastAsia" w:hAnsi="Times New Roman" w:cs="Times New Roman"/>
              <w:noProof/>
            </w:rPr>
          </w:pPr>
          <w:hyperlink w:anchor="_Toc518344072" w:history="1">
            <w:r w:rsidRPr="001002C8">
              <w:rPr>
                <w:rStyle w:val="Siuktni"/>
                <w:rFonts w:ascii="Times New Roman" w:hAnsi="Times New Roman" w:cs="Times New Roman"/>
                <w:noProof/>
              </w:rPr>
              <w:t>3.</w:t>
            </w:r>
            <w:r w:rsidRPr="001002C8">
              <w:rPr>
                <w:rFonts w:ascii="Times New Roman" w:eastAsiaTheme="minorEastAsia" w:hAnsi="Times New Roman" w:cs="Times New Roman"/>
                <w:noProof/>
              </w:rPr>
              <w:tab/>
            </w:r>
            <w:r w:rsidRPr="001002C8">
              <w:rPr>
                <w:rStyle w:val="Siuktni"/>
                <w:rFonts w:ascii="Times New Roman" w:hAnsi="Times New Roman" w:cs="Times New Roman"/>
                <w:noProof/>
              </w:rPr>
              <w:t>Hướng phát triển.</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_Toc518344072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69</w:t>
            </w:r>
            <w:r w:rsidRPr="001002C8">
              <w:rPr>
                <w:rFonts w:ascii="Times New Roman" w:hAnsi="Times New Roman" w:cs="Times New Roman"/>
                <w:noProof/>
                <w:webHidden/>
              </w:rPr>
              <w:fldChar w:fldCharType="end"/>
            </w:r>
          </w:hyperlink>
        </w:p>
        <w:p w:rsidR="00F2496C" w:rsidRPr="001002C8" w:rsidRDefault="00F2496C">
          <w:pPr>
            <w:pStyle w:val="Mucluc1"/>
            <w:tabs>
              <w:tab w:val="right" w:leader="dot" w:pos="9350"/>
            </w:tabs>
            <w:rPr>
              <w:rFonts w:ascii="Times New Roman" w:eastAsiaTheme="minorEastAsia" w:hAnsi="Times New Roman" w:cs="Times New Roman"/>
              <w:noProof/>
            </w:rPr>
          </w:pPr>
          <w:hyperlink w:anchor="_Toc518344073" w:history="1">
            <w:r w:rsidRPr="001002C8">
              <w:rPr>
                <w:rStyle w:val="Siuktni"/>
                <w:rFonts w:ascii="Times New Roman" w:hAnsi="Times New Roman" w:cs="Times New Roman"/>
                <w:b/>
                <w:noProof/>
              </w:rPr>
              <w:t>Phụ lục</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_Toc518344073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70</w:t>
            </w:r>
            <w:r w:rsidRPr="001002C8">
              <w:rPr>
                <w:rFonts w:ascii="Times New Roman" w:hAnsi="Times New Roman" w:cs="Times New Roman"/>
                <w:noProof/>
                <w:webHidden/>
              </w:rPr>
              <w:fldChar w:fldCharType="end"/>
            </w:r>
          </w:hyperlink>
        </w:p>
        <w:p w:rsidR="00F2496C" w:rsidRPr="001002C8" w:rsidRDefault="00F2496C">
          <w:pPr>
            <w:pStyle w:val="Mucluc2"/>
            <w:tabs>
              <w:tab w:val="left" w:pos="660"/>
              <w:tab w:val="right" w:leader="dot" w:pos="9350"/>
            </w:tabs>
            <w:rPr>
              <w:rFonts w:ascii="Times New Roman" w:eastAsiaTheme="minorEastAsia" w:hAnsi="Times New Roman" w:cs="Times New Roman"/>
              <w:noProof/>
            </w:rPr>
          </w:pPr>
          <w:hyperlink w:anchor="_Toc518344074" w:history="1">
            <w:r w:rsidRPr="001002C8">
              <w:rPr>
                <w:rStyle w:val="Siuktni"/>
                <w:rFonts w:ascii="Times New Roman" w:hAnsi="Times New Roman" w:cs="Times New Roman"/>
                <w:noProof/>
              </w:rPr>
              <w:t>1.</w:t>
            </w:r>
            <w:r w:rsidRPr="001002C8">
              <w:rPr>
                <w:rFonts w:ascii="Times New Roman" w:eastAsiaTheme="minorEastAsia" w:hAnsi="Times New Roman" w:cs="Times New Roman"/>
                <w:noProof/>
              </w:rPr>
              <w:tab/>
            </w:r>
            <w:r w:rsidRPr="001002C8">
              <w:rPr>
                <w:rStyle w:val="Siuktni"/>
                <w:rFonts w:ascii="Times New Roman" w:hAnsi="Times New Roman" w:cs="Times New Roman"/>
                <w:noProof/>
              </w:rPr>
              <w:t>Bảng phân công công việc:</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_Toc518344074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70</w:t>
            </w:r>
            <w:r w:rsidRPr="001002C8">
              <w:rPr>
                <w:rFonts w:ascii="Times New Roman" w:hAnsi="Times New Roman" w:cs="Times New Roman"/>
                <w:noProof/>
                <w:webHidden/>
              </w:rPr>
              <w:fldChar w:fldCharType="end"/>
            </w:r>
          </w:hyperlink>
        </w:p>
        <w:p w:rsidR="00F2496C" w:rsidRPr="001002C8" w:rsidRDefault="00F2496C">
          <w:pPr>
            <w:pStyle w:val="Mucluc2"/>
            <w:tabs>
              <w:tab w:val="left" w:pos="660"/>
              <w:tab w:val="right" w:leader="dot" w:pos="9350"/>
            </w:tabs>
            <w:rPr>
              <w:rFonts w:ascii="Times New Roman" w:eastAsiaTheme="minorEastAsia" w:hAnsi="Times New Roman" w:cs="Times New Roman"/>
              <w:noProof/>
            </w:rPr>
          </w:pPr>
          <w:hyperlink w:anchor="_Toc518344075" w:history="1">
            <w:r w:rsidRPr="001002C8">
              <w:rPr>
                <w:rStyle w:val="Siuktni"/>
                <w:rFonts w:ascii="Times New Roman" w:hAnsi="Times New Roman" w:cs="Times New Roman"/>
                <w:noProof/>
              </w:rPr>
              <w:t>2.</w:t>
            </w:r>
            <w:r w:rsidRPr="001002C8">
              <w:rPr>
                <w:rFonts w:ascii="Times New Roman" w:eastAsiaTheme="minorEastAsia" w:hAnsi="Times New Roman" w:cs="Times New Roman"/>
                <w:noProof/>
              </w:rPr>
              <w:tab/>
            </w:r>
            <w:r w:rsidRPr="001002C8">
              <w:rPr>
                <w:rStyle w:val="Siuktni"/>
                <w:rFonts w:ascii="Times New Roman" w:hAnsi="Times New Roman" w:cs="Times New Roman"/>
                <w:noProof/>
              </w:rPr>
              <w:t>Tài liệu tham khảo</w:t>
            </w:r>
            <w:r w:rsidRPr="001002C8">
              <w:rPr>
                <w:rFonts w:ascii="Times New Roman" w:hAnsi="Times New Roman" w:cs="Times New Roman"/>
                <w:noProof/>
                <w:webHidden/>
              </w:rPr>
              <w:tab/>
            </w:r>
            <w:r w:rsidRPr="001002C8">
              <w:rPr>
                <w:rFonts w:ascii="Times New Roman" w:hAnsi="Times New Roman" w:cs="Times New Roman"/>
                <w:noProof/>
                <w:webHidden/>
              </w:rPr>
              <w:fldChar w:fldCharType="begin"/>
            </w:r>
            <w:r w:rsidRPr="001002C8">
              <w:rPr>
                <w:rFonts w:ascii="Times New Roman" w:hAnsi="Times New Roman" w:cs="Times New Roman"/>
                <w:noProof/>
                <w:webHidden/>
              </w:rPr>
              <w:instrText xml:space="preserve"> PAGEREF _Toc518344075 \h </w:instrText>
            </w:r>
            <w:r w:rsidRPr="001002C8">
              <w:rPr>
                <w:rFonts w:ascii="Times New Roman" w:hAnsi="Times New Roman" w:cs="Times New Roman"/>
                <w:noProof/>
                <w:webHidden/>
              </w:rPr>
            </w:r>
            <w:r w:rsidRPr="001002C8">
              <w:rPr>
                <w:rFonts w:ascii="Times New Roman" w:hAnsi="Times New Roman" w:cs="Times New Roman"/>
                <w:noProof/>
                <w:webHidden/>
              </w:rPr>
              <w:fldChar w:fldCharType="separate"/>
            </w:r>
            <w:r w:rsidRPr="001002C8">
              <w:rPr>
                <w:rFonts w:ascii="Times New Roman" w:hAnsi="Times New Roman" w:cs="Times New Roman"/>
                <w:noProof/>
                <w:webHidden/>
              </w:rPr>
              <w:t>70</w:t>
            </w:r>
            <w:r w:rsidRPr="001002C8">
              <w:rPr>
                <w:rFonts w:ascii="Times New Roman" w:hAnsi="Times New Roman" w:cs="Times New Roman"/>
                <w:noProof/>
                <w:webHidden/>
              </w:rPr>
              <w:fldChar w:fldCharType="end"/>
            </w:r>
          </w:hyperlink>
        </w:p>
        <w:p w:rsidR="000E2717" w:rsidRPr="001002C8" w:rsidRDefault="008F09C2" w:rsidP="008F09C2">
          <w:pPr>
            <w:rPr>
              <w:rFonts w:ascii="Times New Roman" w:hAnsi="Times New Roman" w:cs="Times New Roman"/>
            </w:rPr>
          </w:pPr>
          <w:r w:rsidRPr="001002C8">
            <w:rPr>
              <w:rFonts w:ascii="Times New Roman" w:hAnsi="Times New Roman" w:cs="Times New Roman"/>
            </w:rPr>
            <w:fldChar w:fldCharType="end"/>
          </w:r>
        </w:p>
      </w:sdtContent>
    </w:sdt>
    <w:p w:rsidR="00A76CD1" w:rsidRPr="001002C8" w:rsidRDefault="00A76CD1" w:rsidP="000E2717">
      <w:pPr>
        <w:pStyle w:val="u1"/>
        <w:rPr>
          <w:sz w:val="28"/>
          <w:szCs w:val="28"/>
        </w:rPr>
      </w:pPr>
      <w:r w:rsidRPr="001002C8">
        <w:rPr>
          <w:sz w:val="28"/>
          <w:szCs w:val="28"/>
        </w:rPr>
        <w:br w:type="page"/>
      </w:r>
    </w:p>
    <w:p w:rsidR="000E2717" w:rsidRPr="00AC287D" w:rsidRDefault="000E2717" w:rsidP="000E2717">
      <w:pPr>
        <w:pStyle w:val="u1"/>
        <w:rPr>
          <w:sz w:val="28"/>
          <w:szCs w:val="28"/>
          <w:lang w:val="en-US"/>
        </w:rPr>
      </w:pPr>
      <w:bookmarkStart w:id="2" w:name="_Toc518343976"/>
      <w:r w:rsidRPr="00AC287D">
        <w:rPr>
          <w:sz w:val="28"/>
          <w:szCs w:val="28"/>
        </w:rPr>
        <w:lastRenderedPageBreak/>
        <w:t>Chương 1: Hiện trạng</w:t>
      </w:r>
      <w:r w:rsidRPr="00AC287D">
        <w:rPr>
          <w:sz w:val="28"/>
          <w:szCs w:val="28"/>
          <w:lang w:val="en-US"/>
        </w:rPr>
        <w:t>:</w:t>
      </w:r>
      <w:bookmarkEnd w:id="2"/>
    </w:p>
    <w:p w:rsidR="000E2717" w:rsidRPr="00AC287D" w:rsidRDefault="000E2717" w:rsidP="000E2717">
      <w:pPr>
        <w:pStyle w:val="oancuaDanhsach"/>
        <w:numPr>
          <w:ilvl w:val="0"/>
          <w:numId w:val="1"/>
        </w:numPr>
        <w:outlineLvl w:val="1"/>
        <w:rPr>
          <w:rFonts w:ascii="Times New Roman" w:hAnsi="Times New Roman" w:cs="Times New Roman"/>
          <w:b/>
          <w:sz w:val="24"/>
          <w:szCs w:val="24"/>
          <w:lang w:eastAsia="vi-VN"/>
        </w:rPr>
      </w:pPr>
      <w:bookmarkStart w:id="3" w:name="_Toc518343977"/>
      <w:r w:rsidRPr="00AC287D">
        <w:rPr>
          <w:rFonts w:ascii="Times New Roman" w:hAnsi="Times New Roman" w:cs="Times New Roman"/>
          <w:b/>
          <w:sz w:val="24"/>
          <w:szCs w:val="24"/>
          <w:lang w:eastAsia="vi-VN"/>
        </w:rPr>
        <w:t>Hiện trạng tổ chức:</w:t>
      </w:r>
      <w:bookmarkEnd w:id="3"/>
    </w:p>
    <w:p w:rsidR="008F09C2" w:rsidRPr="00AC287D" w:rsidRDefault="000E2717" w:rsidP="008F09C2">
      <w:pPr>
        <w:pStyle w:val="oancuaDanhsach"/>
        <w:numPr>
          <w:ilvl w:val="1"/>
          <w:numId w:val="1"/>
        </w:numPr>
        <w:outlineLvl w:val="2"/>
        <w:rPr>
          <w:rFonts w:ascii="Times New Roman" w:hAnsi="Times New Roman" w:cs="Times New Roman"/>
          <w:b/>
          <w:sz w:val="24"/>
          <w:szCs w:val="24"/>
        </w:rPr>
      </w:pPr>
      <w:bookmarkStart w:id="4" w:name="_Toc514713236"/>
      <w:bookmarkStart w:id="5" w:name="_Toc518343978"/>
      <w:r w:rsidRPr="00AC287D">
        <w:rPr>
          <w:rFonts w:ascii="Times New Roman" w:hAnsi="Times New Roman" w:cs="Times New Roman"/>
          <w:b/>
          <w:sz w:val="24"/>
          <w:szCs w:val="24"/>
        </w:rPr>
        <w:t>Sơ đồ tổ chức bộ máy của nhà hàn</w:t>
      </w:r>
      <w:bookmarkEnd w:id="4"/>
      <w:r w:rsidRPr="00AC287D">
        <w:rPr>
          <w:rFonts w:ascii="Times New Roman" w:hAnsi="Times New Roman" w:cs="Times New Roman"/>
          <w:b/>
          <w:sz w:val="24"/>
          <w:szCs w:val="24"/>
        </w:rPr>
        <w:t>g</w:t>
      </w:r>
      <w:bookmarkEnd w:id="5"/>
    </w:p>
    <w:p w:rsidR="008F09C2" w:rsidRPr="008F09C2" w:rsidRDefault="008F09C2" w:rsidP="008F09C2">
      <w:pPr>
        <w:ind w:left="720"/>
        <w:rPr>
          <w:rFonts w:cstheme="minorHAnsi"/>
          <w:sz w:val="24"/>
          <w:szCs w:val="24"/>
        </w:rPr>
      </w:pPr>
    </w:p>
    <w:p w:rsidR="000E2717" w:rsidRPr="000E2717" w:rsidRDefault="000E2717" w:rsidP="008F09C2">
      <w:pPr>
        <w:pStyle w:val="oancuaDanhsach"/>
        <w:ind w:left="90"/>
        <w:rPr>
          <w:rFonts w:cstheme="minorHAnsi"/>
          <w:sz w:val="24"/>
          <w:szCs w:val="24"/>
        </w:rPr>
      </w:pPr>
      <w:ins w:id="6" w:author="THU THIEN" w:date="2018-06-30T11:57:00Z">
        <w:r>
          <w:rPr>
            <w:noProof/>
          </w:rPr>
          <w:drawing>
            <wp:inline distT="0" distB="0" distL="0" distR="0" wp14:anchorId="306D88A1" wp14:editId="751F4673">
              <wp:extent cx="5943600" cy="3944620"/>
              <wp:effectExtent l="0" t="0" r="0" b="0"/>
              <wp:docPr id="2" name="Picture 1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rcRect/>
                      <a:stretch>
                        <a:fillRect/>
                      </a:stretch>
                    </pic:blipFill>
                    <pic:spPr>
                      <a:xfrm>
                        <a:off x="0" y="0"/>
                        <a:ext cx="5943600" cy="3944620"/>
                      </a:xfrm>
                      <a:prstGeom prst="rect">
                        <a:avLst/>
                      </a:prstGeom>
                      <a:noFill/>
                      <a:ln>
                        <a:noFill/>
                        <a:prstDash/>
                      </a:ln>
                    </pic:spPr>
                  </pic:pic>
                </a:graphicData>
              </a:graphic>
            </wp:inline>
          </w:drawing>
        </w:r>
      </w:ins>
    </w:p>
    <w:p w:rsidR="000E2717" w:rsidRPr="00AC287D" w:rsidRDefault="000E2717" w:rsidP="008A6E8A">
      <w:pPr>
        <w:pStyle w:val="oancuaDanhsach"/>
        <w:numPr>
          <w:ilvl w:val="1"/>
          <w:numId w:val="1"/>
        </w:numPr>
        <w:jc w:val="both"/>
        <w:outlineLvl w:val="2"/>
        <w:rPr>
          <w:rFonts w:ascii="Times New Roman" w:hAnsi="Times New Roman" w:cs="Times New Roman"/>
          <w:b/>
          <w:sz w:val="24"/>
          <w:szCs w:val="24"/>
        </w:rPr>
      </w:pPr>
      <w:bookmarkStart w:id="7" w:name="_Toc514713237"/>
      <w:bookmarkStart w:id="8" w:name="_Toc518343979"/>
      <w:r w:rsidRPr="00AC287D">
        <w:rPr>
          <w:rFonts w:ascii="Times New Roman" w:hAnsi="Times New Roman" w:cs="Times New Roman"/>
          <w:b/>
          <w:sz w:val="24"/>
          <w:szCs w:val="24"/>
        </w:rPr>
        <w:t>Nhiệm vụ và chức năng của các bộ phận trong nhà hàng:</w:t>
      </w:r>
      <w:bookmarkEnd w:id="7"/>
      <w:bookmarkEnd w:id="8"/>
    </w:p>
    <w:p w:rsidR="000E2717" w:rsidRPr="00AC287D" w:rsidRDefault="000E2717" w:rsidP="00E43E4A">
      <w:pPr>
        <w:pStyle w:val="oancuaDanhsach"/>
        <w:numPr>
          <w:ilvl w:val="0"/>
          <w:numId w:val="3"/>
        </w:numPr>
        <w:autoSpaceDN w:val="0"/>
        <w:spacing w:line="240" w:lineRule="auto"/>
        <w:contextualSpacing w:val="0"/>
        <w:jc w:val="both"/>
        <w:textAlignment w:val="baseline"/>
        <w:rPr>
          <w:rFonts w:ascii="Times New Roman" w:hAnsi="Times New Roman" w:cs="Times New Roman"/>
          <w:sz w:val="24"/>
          <w:szCs w:val="24"/>
          <w:u w:val="single"/>
        </w:rPr>
      </w:pPr>
      <w:r w:rsidRPr="00AC287D">
        <w:rPr>
          <w:rFonts w:ascii="Times New Roman" w:hAnsi="Times New Roman" w:cs="Times New Roman"/>
          <w:sz w:val="24"/>
          <w:szCs w:val="24"/>
          <w:u w:val="single"/>
        </w:rPr>
        <w:t>Ban giám đốc:</w:t>
      </w:r>
    </w:p>
    <w:p w:rsidR="000E2717" w:rsidRPr="00AC287D" w:rsidRDefault="000E2717" w:rsidP="00E43E4A">
      <w:pPr>
        <w:pStyle w:val="oancuaDanhsach"/>
        <w:numPr>
          <w:ilvl w:val="0"/>
          <w:numId w:val="2"/>
        </w:numPr>
        <w:autoSpaceDN w:val="0"/>
        <w:spacing w:line="240" w:lineRule="auto"/>
        <w:contextualSpacing w:val="0"/>
        <w:jc w:val="both"/>
        <w:textAlignment w:val="baseline"/>
        <w:rPr>
          <w:rFonts w:ascii="Times New Roman" w:hAnsi="Times New Roman" w:cs="Times New Roman"/>
          <w:sz w:val="24"/>
          <w:szCs w:val="24"/>
        </w:rPr>
      </w:pPr>
      <w:r w:rsidRPr="00AC287D">
        <w:rPr>
          <w:rFonts w:ascii="Times New Roman" w:hAnsi="Times New Roman" w:cs="Times New Roman"/>
          <w:sz w:val="24"/>
          <w:szCs w:val="24"/>
        </w:rPr>
        <w:t>Giám đốc:</w:t>
      </w:r>
    </w:p>
    <w:p w:rsidR="000E2717" w:rsidRPr="00AC287D" w:rsidRDefault="000E2717" w:rsidP="00E43E4A">
      <w:pPr>
        <w:pStyle w:val="oancuaDanhsach"/>
        <w:numPr>
          <w:ilvl w:val="0"/>
          <w:numId w:val="13"/>
        </w:numPr>
        <w:autoSpaceDN w:val="0"/>
        <w:spacing w:line="240" w:lineRule="auto"/>
        <w:contextualSpacing w:val="0"/>
        <w:jc w:val="both"/>
        <w:textAlignment w:val="baseline"/>
        <w:rPr>
          <w:rFonts w:ascii="Times New Roman" w:hAnsi="Times New Roman" w:cs="Times New Roman"/>
          <w:sz w:val="24"/>
          <w:szCs w:val="24"/>
        </w:rPr>
      </w:pPr>
      <w:r w:rsidRPr="00AC287D">
        <w:rPr>
          <w:rFonts w:ascii="Times New Roman" w:hAnsi="Times New Roman" w:cs="Times New Roman"/>
          <w:sz w:val="24"/>
          <w:szCs w:val="24"/>
        </w:rPr>
        <w:t>Là những người đứng đầu nhà hàng, chịu trách nhiệm về quản lý, điều hành chung; nhờ sự tham mưu, trợ giúp của các phòng chức năng để đề ra các chiến lược kinh doanh.</w:t>
      </w:r>
    </w:p>
    <w:p w:rsidR="000E2717" w:rsidRPr="00AC287D" w:rsidRDefault="000E2717" w:rsidP="00E43E4A">
      <w:pPr>
        <w:pStyle w:val="oancuaDanhsach"/>
        <w:numPr>
          <w:ilvl w:val="0"/>
          <w:numId w:val="13"/>
        </w:numPr>
        <w:autoSpaceDN w:val="0"/>
        <w:spacing w:line="240" w:lineRule="auto"/>
        <w:contextualSpacing w:val="0"/>
        <w:jc w:val="both"/>
        <w:textAlignment w:val="baseline"/>
        <w:rPr>
          <w:rFonts w:ascii="Times New Roman" w:hAnsi="Times New Roman" w:cs="Times New Roman"/>
          <w:sz w:val="24"/>
          <w:szCs w:val="24"/>
        </w:rPr>
      </w:pPr>
      <w:r w:rsidRPr="00AC287D">
        <w:rPr>
          <w:rFonts w:ascii="Times New Roman" w:hAnsi="Times New Roman" w:cs="Times New Roman"/>
          <w:sz w:val="24"/>
          <w:szCs w:val="24"/>
        </w:rPr>
        <w:t>Hoạch định các chính sách của nhà hàng để sử dụng nguồn lực đạt hiệu quả cao.</w:t>
      </w:r>
    </w:p>
    <w:p w:rsidR="000E2717" w:rsidRPr="00AC287D" w:rsidRDefault="000E2717" w:rsidP="00E43E4A">
      <w:pPr>
        <w:pStyle w:val="oancuaDanhsach"/>
        <w:numPr>
          <w:ilvl w:val="0"/>
          <w:numId w:val="13"/>
        </w:numPr>
        <w:autoSpaceDN w:val="0"/>
        <w:spacing w:line="240" w:lineRule="auto"/>
        <w:contextualSpacing w:val="0"/>
        <w:jc w:val="both"/>
        <w:textAlignment w:val="baseline"/>
        <w:rPr>
          <w:rFonts w:ascii="Times New Roman" w:hAnsi="Times New Roman" w:cs="Times New Roman"/>
          <w:sz w:val="24"/>
          <w:szCs w:val="24"/>
        </w:rPr>
      </w:pPr>
      <w:r w:rsidRPr="00AC287D">
        <w:rPr>
          <w:rFonts w:ascii="Times New Roman" w:hAnsi="Times New Roman" w:cs="Times New Roman"/>
          <w:sz w:val="24"/>
          <w:szCs w:val="24"/>
        </w:rPr>
        <w:t>Tổ chức bộ máy quản trị, nhân sự, tổ chức công việc.</w:t>
      </w:r>
    </w:p>
    <w:p w:rsidR="000E2717" w:rsidRPr="00AC287D" w:rsidRDefault="000E2717" w:rsidP="00E43E4A">
      <w:pPr>
        <w:pStyle w:val="oancuaDanhsach"/>
        <w:numPr>
          <w:ilvl w:val="0"/>
          <w:numId w:val="13"/>
        </w:numPr>
        <w:autoSpaceDN w:val="0"/>
        <w:spacing w:line="240" w:lineRule="auto"/>
        <w:contextualSpacing w:val="0"/>
        <w:jc w:val="both"/>
        <w:textAlignment w:val="baseline"/>
        <w:rPr>
          <w:rFonts w:ascii="Times New Roman" w:hAnsi="Times New Roman" w:cs="Times New Roman"/>
          <w:sz w:val="24"/>
          <w:szCs w:val="24"/>
        </w:rPr>
      </w:pPr>
      <w:r w:rsidRPr="00AC287D">
        <w:rPr>
          <w:rFonts w:ascii="Times New Roman" w:hAnsi="Times New Roman" w:cs="Times New Roman"/>
          <w:sz w:val="24"/>
          <w:szCs w:val="24"/>
        </w:rPr>
        <w:t>Đề ra các quy định, điều lệ của nhà hàng; giám sát công việc một cách chặt chẽ và kịp thời khắc phục những sai sót.</w:t>
      </w:r>
    </w:p>
    <w:p w:rsidR="000E2717" w:rsidRPr="00AC287D" w:rsidRDefault="000E2717" w:rsidP="00E43E4A">
      <w:pPr>
        <w:pStyle w:val="oancuaDanhsach"/>
        <w:numPr>
          <w:ilvl w:val="0"/>
          <w:numId w:val="2"/>
        </w:numPr>
        <w:autoSpaceDN w:val="0"/>
        <w:spacing w:line="240" w:lineRule="auto"/>
        <w:contextualSpacing w:val="0"/>
        <w:jc w:val="both"/>
        <w:textAlignment w:val="baseline"/>
        <w:rPr>
          <w:rFonts w:ascii="Times New Roman" w:hAnsi="Times New Roman" w:cs="Times New Roman"/>
          <w:sz w:val="24"/>
          <w:szCs w:val="24"/>
        </w:rPr>
      </w:pPr>
      <w:r w:rsidRPr="00AC287D">
        <w:rPr>
          <w:rFonts w:ascii="Times New Roman" w:hAnsi="Times New Roman" w:cs="Times New Roman"/>
          <w:sz w:val="24"/>
          <w:szCs w:val="24"/>
        </w:rPr>
        <w:t>Hai phó giám đốc:</w:t>
      </w:r>
    </w:p>
    <w:p w:rsidR="000E2717" w:rsidRPr="00AC287D" w:rsidRDefault="000E2717" w:rsidP="00E43E4A">
      <w:pPr>
        <w:numPr>
          <w:ilvl w:val="0"/>
          <w:numId w:val="14"/>
        </w:numPr>
        <w:autoSpaceDN w:val="0"/>
        <w:spacing w:line="240" w:lineRule="auto"/>
        <w:jc w:val="both"/>
        <w:textAlignment w:val="baseline"/>
        <w:rPr>
          <w:rFonts w:ascii="Times New Roman" w:hAnsi="Times New Roman" w:cs="Times New Roman"/>
        </w:rPr>
      </w:pPr>
      <w:r w:rsidRPr="0064325A">
        <w:rPr>
          <w:rFonts w:cstheme="minorHAnsi"/>
          <w:sz w:val="24"/>
          <w:szCs w:val="24"/>
        </w:rPr>
        <w:t xml:space="preserve">Có trách nhiệm xử lý hằng ngày các hoạt động của nhà hàng, xử lý các tình huống khẩn cấp, những lời phàn nàn của khách, các sự kiện đặc biệt và chịu </w:t>
      </w:r>
      <w:r w:rsidRPr="00AC287D">
        <w:rPr>
          <w:rFonts w:ascii="Times New Roman" w:hAnsi="Times New Roman" w:cs="Times New Roman"/>
          <w:sz w:val="24"/>
          <w:szCs w:val="24"/>
        </w:rPr>
        <w:lastRenderedPageBreak/>
        <w:t>trách nhiệm đối với các vấn đề phúc lợi và an toàn nhân viên của resort và khách, chịu trách nhiệm với giám đốc về nhiệmvụ của mình</w:t>
      </w:r>
      <w:r w:rsidRPr="00AC287D">
        <w:rPr>
          <w:rFonts w:ascii="Times New Roman" w:hAnsi="Times New Roman" w:cs="Times New Roman"/>
        </w:rPr>
        <w:t>.</w:t>
      </w:r>
    </w:p>
    <w:p w:rsidR="000E2717" w:rsidRPr="00AC287D" w:rsidRDefault="000E2717" w:rsidP="00E43E4A">
      <w:pPr>
        <w:pStyle w:val="oancuaDanhsach"/>
        <w:numPr>
          <w:ilvl w:val="0"/>
          <w:numId w:val="3"/>
        </w:numPr>
        <w:autoSpaceDN w:val="0"/>
        <w:spacing w:line="240" w:lineRule="auto"/>
        <w:contextualSpacing w:val="0"/>
        <w:jc w:val="both"/>
        <w:textAlignment w:val="baseline"/>
        <w:rPr>
          <w:rFonts w:ascii="Times New Roman" w:hAnsi="Times New Roman" w:cs="Times New Roman"/>
          <w:sz w:val="24"/>
          <w:szCs w:val="24"/>
          <w:u w:val="single"/>
        </w:rPr>
      </w:pPr>
      <w:r w:rsidRPr="00AC287D">
        <w:rPr>
          <w:rFonts w:ascii="Times New Roman" w:hAnsi="Times New Roman" w:cs="Times New Roman"/>
          <w:sz w:val="24"/>
          <w:szCs w:val="24"/>
          <w:u w:val="single"/>
        </w:rPr>
        <w:t>Các bộ phận khác trong nhà hàng:</w:t>
      </w:r>
    </w:p>
    <w:p w:rsidR="000E2717" w:rsidRPr="00AC287D" w:rsidRDefault="000E2717" w:rsidP="00E43E4A">
      <w:pPr>
        <w:pStyle w:val="oancuaDanhsach"/>
        <w:numPr>
          <w:ilvl w:val="0"/>
          <w:numId w:val="4"/>
        </w:numPr>
        <w:autoSpaceDN w:val="0"/>
        <w:spacing w:line="240" w:lineRule="auto"/>
        <w:ind w:left="1440"/>
        <w:contextualSpacing w:val="0"/>
        <w:jc w:val="both"/>
        <w:textAlignment w:val="baseline"/>
        <w:rPr>
          <w:rFonts w:ascii="Times New Roman" w:hAnsi="Times New Roman" w:cs="Times New Roman"/>
          <w:sz w:val="24"/>
          <w:szCs w:val="24"/>
        </w:rPr>
      </w:pPr>
      <w:r w:rsidRPr="00AC287D">
        <w:rPr>
          <w:rFonts w:ascii="Times New Roman" w:hAnsi="Times New Roman" w:cs="Times New Roman"/>
          <w:sz w:val="24"/>
          <w:szCs w:val="24"/>
        </w:rPr>
        <w:t xml:space="preserve">Phòng Kế Hoạch: </w:t>
      </w:r>
    </w:p>
    <w:p w:rsidR="000E2717" w:rsidRDefault="000E2717" w:rsidP="00E43E4A">
      <w:pPr>
        <w:pStyle w:val="oancuaDanhsach"/>
        <w:numPr>
          <w:ilvl w:val="0"/>
          <w:numId w:val="15"/>
        </w:numPr>
        <w:ind w:left="1800"/>
        <w:jc w:val="both"/>
        <w:rPr>
          <w:rFonts w:ascii="Times New Roman" w:hAnsi="Times New Roman" w:cs="Times New Roman"/>
          <w:sz w:val="24"/>
          <w:szCs w:val="24"/>
        </w:rPr>
      </w:pPr>
      <w:r w:rsidRPr="00AC287D">
        <w:rPr>
          <w:rFonts w:ascii="Times New Roman" w:hAnsi="Times New Roman" w:cs="Times New Roman"/>
          <w:sz w:val="24"/>
          <w:szCs w:val="24"/>
        </w:rPr>
        <w:t>Đây là bộ phận đưa ra sáng kiến kinh doanh, tạo ra những khu giải trí sinh động, luôn tìm hiểu ý kiến của khách hàng, nhằm cải thiện các dịch vụ trong nhà hàng. Bộ phận này không kém phần quan trọng trong nhà hàng, nó gián tiếp liên quan đến tạo doanh thu cho nhà hàng.</w:t>
      </w:r>
    </w:p>
    <w:p w:rsidR="00AC287D" w:rsidRPr="00AC287D" w:rsidRDefault="00AC287D" w:rsidP="00AC287D">
      <w:pPr>
        <w:pStyle w:val="oancuaDanhsach"/>
        <w:ind w:left="1800"/>
        <w:jc w:val="both"/>
        <w:rPr>
          <w:rFonts w:ascii="Times New Roman" w:hAnsi="Times New Roman" w:cs="Times New Roman"/>
          <w:sz w:val="24"/>
          <w:szCs w:val="24"/>
        </w:rPr>
      </w:pPr>
    </w:p>
    <w:p w:rsidR="000E2717" w:rsidRPr="00AC287D" w:rsidRDefault="000E2717" w:rsidP="00E43E4A">
      <w:pPr>
        <w:pStyle w:val="oancuaDanhsach"/>
        <w:numPr>
          <w:ilvl w:val="0"/>
          <w:numId w:val="4"/>
        </w:numPr>
        <w:autoSpaceDN w:val="0"/>
        <w:spacing w:line="240" w:lineRule="auto"/>
        <w:ind w:left="1440"/>
        <w:jc w:val="both"/>
        <w:textAlignment w:val="baseline"/>
        <w:rPr>
          <w:rFonts w:ascii="Times New Roman" w:hAnsi="Times New Roman" w:cs="Times New Roman"/>
          <w:sz w:val="24"/>
          <w:szCs w:val="24"/>
        </w:rPr>
      </w:pPr>
      <w:r w:rsidRPr="00AC287D">
        <w:rPr>
          <w:rFonts w:ascii="Times New Roman" w:hAnsi="Times New Roman" w:cs="Times New Roman"/>
          <w:sz w:val="24"/>
          <w:szCs w:val="24"/>
        </w:rPr>
        <w:t xml:space="preserve">Bộ Phận Hành Chính Nhân Sự: </w:t>
      </w:r>
    </w:p>
    <w:p w:rsidR="000E2717" w:rsidRDefault="000E2717" w:rsidP="00E43E4A">
      <w:pPr>
        <w:pStyle w:val="oancuaDanhsach"/>
        <w:numPr>
          <w:ilvl w:val="0"/>
          <w:numId w:val="16"/>
        </w:numPr>
        <w:jc w:val="both"/>
        <w:rPr>
          <w:rFonts w:ascii="Times New Roman" w:hAnsi="Times New Roman" w:cs="Times New Roman"/>
          <w:sz w:val="24"/>
          <w:szCs w:val="24"/>
        </w:rPr>
      </w:pPr>
      <w:r w:rsidRPr="00AC287D">
        <w:rPr>
          <w:rFonts w:ascii="Times New Roman" w:hAnsi="Times New Roman" w:cs="Times New Roman"/>
          <w:sz w:val="24"/>
          <w:szCs w:val="24"/>
        </w:rPr>
        <w:t xml:space="preserve">Có vai trò quan trọng trong việc tuyển dụng, đào tạo, hoặc đánh giá xếp loại nhân viên trong nhà hàng, tiếp nhận và giải quyết các yêu cầu của nhân viện. Hơn hết bộ phận này luôn cung cấp nguồn nhân lực dồi dào trong nhà hàng. Mọi nhà hàng lớn đều không thể thiếu bộ phận này. </w:t>
      </w:r>
    </w:p>
    <w:p w:rsidR="00AC287D" w:rsidRPr="00AC287D" w:rsidRDefault="00AC287D" w:rsidP="00AC287D">
      <w:pPr>
        <w:pStyle w:val="oancuaDanhsach"/>
        <w:ind w:left="2880"/>
        <w:jc w:val="both"/>
        <w:rPr>
          <w:rFonts w:ascii="Times New Roman" w:hAnsi="Times New Roman" w:cs="Times New Roman"/>
          <w:sz w:val="24"/>
          <w:szCs w:val="24"/>
        </w:rPr>
      </w:pPr>
    </w:p>
    <w:p w:rsidR="000E2717" w:rsidRPr="00AC287D" w:rsidRDefault="000E2717" w:rsidP="00E43E4A">
      <w:pPr>
        <w:pStyle w:val="oancuaDanhsach"/>
        <w:numPr>
          <w:ilvl w:val="0"/>
          <w:numId w:val="4"/>
        </w:numPr>
        <w:autoSpaceDN w:val="0"/>
        <w:spacing w:line="240" w:lineRule="auto"/>
        <w:ind w:left="1440"/>
        <w:contextualSpacing w:val="0"/>
        <w:jc w:val="both"/>
        <w:textAlignment w:val="baseline"/>
        <w:rPr>
          <w:rFonts w:ascii="Times New Roman" w:hAnsi="Times New Roman" w:cs="Times New Roman"/>
          <w:sz w:val="24"/>
          <w:szCs w:val="24"/>
        </w:rPr>
      </w:pPr>
      <w:r w:rsidRPr="00AC287D">
        <w:rPr>
          <w:rFonts w:ascii="Times New Roman" w:hAnsi="Times New Roman" w:cs="Times New Roman"/>
          <w:sz w:val="24"/>
          <w:szCs w:val="24"/>
        </w:rPr>
        <w:t xml:space="preserve">Phòng tài chính kế toán: </w:t>
      </w:r>
    </w:p>
    <w:p w:rsidR="000E2717" w:rsidRDefault="000E2717" w:rsidP="00E43E4A">
      <w:pPr>
        <w:pStyle w:val="oancuaDanhsach"/>
        <w:numPr>
          <w:ilvl w:val="0"/>
          <w:numId w:val="16"/>
        </w:numPr>
        <w:jc w:val="both"/>
        <w:rPr>
          <w:rFonts w:ascii="Times New Roman" w:hAnsi="Times New Roman" w:cs="Times New Roman"/>
          <w:sz w:val="24"/>
          <w:szCs w:val="24"/>
        </w:rPr>
      </w:pPr>
      <w:r w:rsidRPr="00AC287D">
        <w:rPr>
          <w:rFonts w:ascii="Times New Roman" w:hAnsi="Times New Roman" w:cs="Times New Roman"/>
          <w:sz w:val="24"/>
          <w:szCs w:val="24"/>
        </w:rPr>
        <w:t xml:space="preserve">Chịu trách nhiệm về các vấn đề thu mua, thanh toán, thu nhập thông tin, lưu trữ dữ liệu, hồ sơ hay sổ sách chứng từ liên quan, viết các bản báo cáo về kết quả kinh doanh và tình hình hoạt động của Nhà Hàng. Trong nhà hàng thì có kế toán trưởng và kế toán viên. Vì tầm quan trọng của dữ liệu tài chính và thống kê, bộ phận kế toán phối hợp chặt chẽ với bộ phận lễ tân. </w:t>
      </w:r>
    </w:p>
    <w:p w:rsidR="00AC287D" w:rsidRPr="00AC287D" w:rsidRDefault="00AC287D" w:rsidP="00AC287D">
      <w:pPr>
        <w:pStyle w:val="oancuaDanhsach"/>
        <w:ind w:left="2880"/>
        <w:jc w:val="both"/>
        <w:rPr>
          <w:rFonts w:ascii="Times New Roman" w:hAnsi="Times New Roman" w:cs="Times New Roman"/>
          <w:sz w:val="24"/>
          <w:szCs w:val="24"/>
        </w:rPr>
      </w:pPr>
    </w:p>
    <w:p w:rsidR="000E2717" w:rsidRPr="00AC287D" w:rsidRDefault="000E2717" w:rsidP="00E43E4A">
      <w:pPr>
        <w:pStyle w:val="oancuaDanhsach"/>
        <w:numPr>
          <w:ilvl w:val="0"/>
          <w:numId w:val="4"/>
        </w:numPr>
        <w:autoSpaceDN w:val="0"/>
        <w:spacing w:line="240" w:lineRule="auto"/>
        <w:ind w:left="1440"/>
        <w:jc w:val="both"/>
        <w:textAlignment w:val="baseline"/>
        <w:rPr>
          <w:rFonts w:ascii="Times New Roman" w:hAnsi="Times New Roman" w:cs="Times New Roman"/>
          <w:sz w:val="24"/>
          <w:szCs w:val="24"/>
        </w:rPr>
      </w:pPr>
      <w:r w:rsidRPr="00AC287D">
        <w:rPr>
          <w:rFonts w:ascii="Times New Roman" w:hAnsi="Times New Roman" w:cs="Times New Roman"/>
          <w:sz w:val="24"/>
          <w:szCs w:val="24"/>
        </w:rPr>
        <w:t xml:space="preserve">Bộ Phận Kinh doanh: </w:t>
      </w:r>
    </w:p>
    <w:p w:rsidR="000E2717" w:rsidRDefault="000E2717" w:rsidP="00E43E4A">
      <w:pPr>
        <w:pStyle w:val="oancuaDanhsach"/>
        <w:numPr>
          <w:ilvl w:val="0"/>
          <w:numId w:val="16"/>
        </w:numPr>
        <w:jc w:val="both"/>
        <w:rPr>
          <w:rFonts w:ascii="Times New Roman" w:hAnsi="Times New Roman" w:cs="Times New Roman"/>
          <w:sz w:val="24"/>
          <w:szCs w:val="24"/>
        </w:rPr>
      </w:pPr>
      <w:r w:rsidRPr="00AC287D">
        <w:rPr>
          <w:rFonts w:ascii="Times New Roman" w:hAnsi="Times New Roman" w:cs="Times New Roman"/>
          <w:sz w:val="24"/>
          <w:szCs w:val="24"/>
        </w:rPr>
        <w:t>Là bộ phận trực tiếp làm việc với các đối tác cũng như khách hàng. Chịu trách nhiệm quảng cáo, tiếp thị cho hình ảnh của nhà hàng.</w:t>
      </w:r>
    </w:p>
    <w:p w:rsidR="00AC287D" w:rsidRPr="00AC287D" w:rsidRDefault="00AC287D" w:rsidP="00AC287D">
      <w:pPr>
        <w:pStyle w:val="oancuaDanhsach"/>
        <w:ind w:left="2880"/>
        <w:jc w:val="both"/>
        <w:rPr>
          <w:rFonts w:ascii="Times New Roman" w:hAnsi="Times New Roman" w:cs="Times New Roman"/>
          <w:sz w:val="24"/>
          <w:szCs w:val="24"/>
        </w:rPr>
      </w:pPr>
    </w:p>
    <w:p w:rsidR="008A6E8A" w:rsidRPr="00AC287D" w:rsidRDefault="000E2717" w:rsidP="00E43E4A">
      <w:pPr>
        <w:pStyle w:val="oancuaDanhsach"/>
        <w:numPr>
          <w:ilvl w:val="0"/>
          <w:numId w:val="4"/>
        </w:numPr>
        <w:autoSpaceDN w:val="0"/>
        <w:spacing w:line="240" w:lineRule="auto"/>
        <w:ind w:left="1440"/>
        <w:contextualSpacing w:val="0"/>
        <w:jc w:val="both"/>
        <w:textAlignment w:val="baseline"/>
        <w:rPr>
          <w:rFonts w:ascii="Times New Roman" w:hAnsi="Times New Roman" w:cs="Times New Roman"/>
          <w:sz w:val="24"/>
          <w:szCs w:val="24"/>
        </w:rPr>
      </w:pPr>
      <w:r w:rsidRPr="00AC287D">
        <w:rPr>
          <w:rFonts w:ascii="Times New Roman" w:hAnsi="Times New Roman" w:cs="Times New Roman"/>
          <w:sz w:val="24"/>
          <w:szCs w:val="24"/>
        </w:rPr>
        <w:t xml:space="preserve">Bộ Phận An Ninh - Kỹ Thuật: </w:t>
      </w:r>
    </w:p>
    <w:p w:rsidR="000E2717" w:rsidRPr="00AC287D" w:rsidRDefault="000E2717" w:rsidP="00E43E4A">
      <w:pPr>
        <w:pStyle w:val="oancuaDanhsach"/>
        <w:numPr>
          <w:ilvl w:val="0"/>
          <w:numId w:val="16"/>
        </w:numPr>
        <w:autoSpaceDN w:val="0"/>
        <w:spacing w:line="240" w:lineRule="auto"/>
        <w:contextualSpacing w:val="0"/>
        <w:jc w:val="both"/>
        <w:textAlignment w:val="baseline"/>
        <w:rPr>
          <w:rFonts w:ascii="Times New Roman" w:hAnsi="Times New Roman" w:cs="Times New Roman"/>
          <w:sz w:val="24"/>
          <w:szCs w:val="24"/>
        </w:rPr>
      </w:pPr>
      <w:r w:rsidRPr="00AC287D">
        <w:rPr>
          <w:rFonts w:ascii="Times New Roman" w:hAnsi="Times New Roman" w:cs="Times New Roman"/>
          <w:sz w:val="24"/>
          <w:szCs w:val="24"/>
        </w:rPr>
        <w:t>Có trách nhiệm đảm bảo an ninh cho toàn bộ khu vực nhà hàng, đảm bảo công tác phòng cháy chữa cháy. Đồng thời bộ phận này còn có trách nhiệm sữa chữa, bảo dưỡng các trang thiết bị của nhà hàng nhằm đảm bảo nhà hàng luôn hoạt động tốt.</w:t>
      </w:r>
    </w:p>
    <w:p w:rsidR="008A6E8A" w:rsidRPr="00AC287D" w:rsidRDefault="000E2717" w:rsidP="00E43E4A">
      <w:pPr>
        <w:pStyle w:val="oancuaDanhsach"/>
        <w:numPr>
          <w:ilvl w:val="0"/>
          <w:numId w:val="4"/>
        </w:numPr>
        <w:tabs>
          <w:tab w:val="left" w:pos="2700"/>
        </w:tabs>
        <w:autoSpaceDN w:val="0"/>
        <w:spacing w:line="240" w:lineRule="auto"/>
        <w:ind w:left="1440"/>
        <w:contextualSpacing w:val="0"/>
        <w:jc w:val="both"/>
        <w:textAlignment w:val="baseline"/>
        <w:rPr>
          <w:rFonts w:ascii="Times New Roman" w:hAnsi="Times New Roman" w:cs="Times New Roman"/>
          <w:sz w:val="24"/>
          <w:szCs w:val="24"/>
        </w:rPr>
      </w:pPr>
      <w:r w:rsidRPr="00AC287D">
        <w:rPr>
          <w:rFonts w:ascii="Times New Roman" w:hAnsi="Times New Roman" w:cs="Times New Roman"/>
          <w:sz w:val="24"/>
          <w:szCs w:val="24"/>
        </w:rPr>
        <w:t xml:space="preserve">Bộ Phận Lễ Tân: </w:t>
      </w:r>
    </w:p>
    <w:p w:rsidR="000E2717" w:rsidRPr="00AC287D" w:rsidRDefault="008A6E8A" w:rsidP="00E43E4A">
      <w:pPr>
        <w:pStyle w:val="oancuaDanhsach"/>
        <w:numPr>
          <w:ilvl w:val="0"/>
          <w:numId w:val="16"/>
        </w:numPr>
        <w:tabs>
          <w:tab w:val="left" w:pos="2700"/>
        </w:tabs>
        <w:autoSpaceDN w:val="0"/>
        <w:spacing w:line="240" w:lineRule="auto"/>
        <w:ind w:left="1800"/>
        <w:contextualSpacing w:val="0"/>
        <w:jc w:val="both"/>
        <w:textAlignment w:val="baseline"/>
        <w:rPr>
          <w:rFonts w:ascii="Times New Roman" w:hAnsi="Times New Roman" w:cs="Times New Roman"/>
          <w:sz w:val="24"/>
          <w:szCs w:val="24"/>
        </w:rPr>
      </w:pPr>
      <w:r w:rsidRPr="00AC287D">
        <w:rPr>
          <w:rFonts w:ascii="Times New Roman" w:hAnsi="Times New Roman" w:cs="Times New Roman"/>
          <w:sz w:val="24"/>
          <w:szCs w:val="24"/>
        </w:rPr>
        <w:t>L</w:t>
      </w:r>
      <w:r w:rsidR="000E2717" w:rsidRPr="00AC287D">
        <w:rPr>
          <w:rFonts w:ascii="Times New Roman" w:hAnsi="Times New Roman" w:cs="Times New Roman"/>
          <w:sz w:val="24"/>
          <w:szCs w:val="24"/>
        </w:rPr>
        <w:t>à bộ mặt của nhà hàng, chịu trách nhiệm đón tiếp khách, làm các thủ tục check in, check out cho khách, cung cấp đầu đủ thông tin dịch vụ cần thiết cho khách hàng khi có yêu cầu.</w:t>
      </w:r>
    </w:p>
    <w:p w:rsidR="008A6E8A" w:rsidRPr="00AC287D" w:rsidRDefault="000E2717" w:rsidP="00E43E4A">
      <w:pPr>
        <w:pStyle w:val="oancuaDanhsach"/>
        <w:numPr>
          <w:ilvl w:val="0"/>
          <w:numId w:val="4"/>
        </w:numPr>
        <w:ind w:left="1440"/>
        <w:jc w:val="both"/>
        <w:rPr>
          <w:rFonts w:ascii="Times New Roman" w:hAnsi="Times New Roman" w:cs="Times New Roman"/>
          <w:sz w:val="24"/>
          <w:szCs w:val="24"/>
        </w:rPr>
      </w:pPr>
      <w:r w:rsidRPr="00AC287D">
        <w:rPr>
          <w:rFonts w:ascii="Times New Roman" w:hAnsi="Times New Roman" w:cs="Times New Roman"/>
          <w:sz w:val="24"/>
          <w:szCs w:val="24"/>
        </w:rPr>
        <w:t xml:space="preserve">Bộ Phận F &amp; B: </w:t>
      </w:r>
    </w:p>
    <w:p w:rsidR="000E2717" w:rsidRPr="00AC287D" w:rsidRDefault="000E2717" w:rsidP="00E43E4A">
      <w:pPr>
        <w:pStyle w:val="oancuaDanhsach"/>
        <w:numPr>
          <w:ilvl w:val="0"/>
          <w:numId w:val="17"/>
        </w:numPr>
        <w:ind w:left="1800"/>
        <w:jc w:val="both"/>
        <w:rPr>
          <w:rFonts w:ascii="Times New Roman" w:hAnsi="Times New Roman" w:cs="Times New Roman"/>
          <w:sz w:val="24"/>
          <w:szCs w:val="24"/>
        </w:rPr>
      </w:pPr>
      <w:r w:rsidRPr="00AC287D">
        <w:rPr>
          <w:rFonts w:ascii="Times New Roman" w:hAnsi="Times New Roman" w:cs="Times New Roman"/>
          <w:sz w:val="24"/>
          <w:szCs w:val="24"/>
        </w:rPr>
        <w:t>Là một trong những trung tâm hoạt động tạo nguồn thu nhậ</w:t>
      </w:r>
      <w:r w:rsidR="00AC287D">
        <w:rPr>
          <w:rFonts w:ascii="Times New Roman" w:hAnsi="Times New Roman" w:cs="Times New Roman"/>
          <w:sz w:val="24"/>
          <w:szCs w:val="24"/>
        </w:rPr>
        <w:t xml:space="preserve">p chính cho </w:t>
      </w:r>
      <w:r w:rsidRPr="00AC287D">
        <w:rPr>
          <w:rFonts w:ascii="Times New Roman" w:hAnsi="Times New Roman" w:cs="Times New Roman"/>
          <w:sz w:val="24"/>
          <w:szCs w:val="24"/>
        </w:rPr>
        <w:t xml:space="preserve">tổng doanh thu và hiệu quả kinh doanh của nhà hàng. Có thể xem đây là bộ phận </w:t>
      </w:r>
      <w:r w:rsidRPr="00AC287D">
        <w:rPr>
          <w:rFonts w:ascii="Times New Roman" w:hAnsi="Times New Roman" w:cs="Times New Roman"/>
          <w:sz w:val="24"/>
          <w:szCs w:val="24"/>
        </w:rPr>
        <w:lastRenderedPageBreak/>
        <w:t>giàu màu sắc nhất và có sức sống nhất. Các món ăn được tạo ra không chỉ đẹp mà còn phải đảm bảo chất lượng, ngon, lạ, phong phú, đáp ứng được các nhu cầu khác nhau mà gái cả phải thật hợp lý. Bộ phận F&amp;B luôn phải tìm cách chế biến ra các món ăn đa dạng, hấp dẫn được du khách. Bộ phận này đặc biệt tất bật và bận rộn vào dịp mùa cưới bắt đầu</w:t>
      </w:r>
    </w:p>
    <w:p w:rsidR="008A6E8A" w:rsidRPr="00AC287D" w:rsidRDefault="008A6E8A" w:rsidP="008A6E8A">
      <w:pPr>
        <w:jc w:val="both"/>
        <w:rPr>
          <w:rFonts w:ascii="Times New Roman" w:hAnsi="Times New Roman" w:cs="Times New Roman"/>
          <w:sz w:val="24"/>
          <w:szCs w:val="24"/>
        </w:rPr>
      </w:pPr>
    </w:p>
    <w:p w:rsidR="000E2717" w:rsidRPr="00AC287D" w:rsidRDefault="008A6E8A" w:rsidP="008A6E8A">
      <w:pPr>
        <w:pStyle w:val="oancuaDanhsach"/>
        <w:numPr>
          <w:ilvl w:val="0"/>
          <w:numId w:val="1"/>
        </w:numPr>
        <w:outlineLvl w:val="1"/>
        <w:rPr>
          <w:rFonts w:ascii="Times New Roman" w:hAnsi="Times New Roman" w:cs="Times New Roman"/>
          <w:b/>
          <w:sz w:val="24"/>
          <w:szCs w:val="24"/>
          <w:lang w:eastAsia="vi-VN"/>
        </w:rPr>
      </w:pPr>
      <w:bookmarkStart w:id="9" w:name="_Toc518343980"/>
      <w:r w:rsidRPr="00AC287D">
        <w:rPr>
          <w:rFonts w:ascii="Times New Roman" w:hAnsi="Times New Roman" w:cs="Times New Roman"/>
          <w:b/>
          <w:sz w:val="24"/>
          <w:szCs w:val="24"/>
          <w:lang w:eastAsia="vi-VN"/>
        </w:rPr>
        <w:t>Hiện trạng nghiệp vụ:</w:t>
      </w:r>
      <w:bookmarkEnd w:id="9"/>
    </w:p>
    <w:p w:rsidR="008A6E8A" w:rsidRPr="00AC287D" w:rsidRDefault="008A6E8A" w:rsidP="008A6E8A">
      <w:pPr>
        <w:pStyle w:val="oancuaDanhsach"/>
        <w:numPr>
          <w:ilvl w:val="1"/>
          <w:numId w:val="1"/>
        </w:numPr>
        <w:outlineLvl w:val="2"/>
        <w:rPr>
          <w:rFonts w:ascii="Times New Roman" w:hAnsi="Times New Roman" w:cs="Times New Roman"/>
          <w:b/>
          <w:sz w:val="24"/>
          <w:szCs w:val="24"/>
          <w:lang w:eastAsia="vi-VN"/>
        </w:rPr>
      </w:pPr>
      <w:bookmarkStart w:id="10" w:name="_Toc518343981"/>
      <w:r w:rsidRPr="00AC287D">
        <w:rPr>
          <w:rFonts w:ascii="Times New Roman" w:hAnsi="Times New Roman" w:cs="Times New Roman"/>
          <w:b/>
          <w:sz w:val="24"/>
          <w:szCs w:val="24"/>
          <w:lang w:eastAsia="vi-VN"/>
        </w:rPr>
        <w:t>Danh sách nghiệp vụ:</w:t>
      </w:r>
      <w:bookmarkEnd w:id="10"/>
    </w:p>
    <w:p w:rsidR="008A6E8A" w:rsidRPr="00AC287D" w:rsidRDefault="008A6E8A" w:rsidP="00E43E4A">
      <w:pPr>
        <w:pStyle w:val="oancuaDanhsach"/>
        <w:numPr>
          <w:ilvl w:val="1"/>
          <w:numId w:val="7"/>
        </w:numPr>
        <w:ind w:left="1440"/>
        <w:rPr>
          <w:rFonts w:ascii="Times New Roman" w:hAnsi="Times New Roman" w:cs="Times New Roman"/>
          <w:sz w:val="24"/>
          <w:szCs w:val="24"/>
        </w:rPr>
      </w:pPr>
      <w:r w:rsidRPr="00AC287D">
        <w:rPr>
          <w:rFonts w:ascii="Times New Roman" w:hAnsi="Times New Roman" w:cs="Times New Roman"/>
          <w:sz w:val="24"/>
          <w:szCs w:val="24"/>
        </w:rPr>
        <w:t xml:space="preserve">Cập nhật sảnh </w:t>
      </w:r>
    </w:p>
    <w:p w:rsidR="008A6E8A" w:rsidRPr="00AC287D" w:rsidRDefault="008A6E8A" w:rsidP="00E43E4A">
      <w:pPr>
        <w:pStyle w:val="oancuaDanhsach"/>
        <w:numPr>
          <w:ilvl w:val="1"/>
          <w:numId w:val="7"/>
        </w:numPr>
        <w:ind w:left="1440"/>
        <w:rPr>
          <w:rFonts w:ascii="Times New Roman" w:hAnsi="Times New Roman" w:cs="Times New Roman"/>
          <w:sz w:val="24"/>
          <w:szCs w:val="24"/>
        </w:rPr>
      </w:pPr>
      <w:r w:rsidRPr="00AC287D">
        <w:rPr>
          <w:rFonts w:ascii="Times New Roman" w:hAnsi="Times New Roman" w:cs="Times New Roman"/>
          <w:sz w:val="24"/>
          <w:szCs w:val="24"/>
        </w:rPr>
        <w:t>Lập hợp đồng</w:t>
      </w:r>
    </w:p>
    <w:p w:rsidR="008A6E8A" w:rsidRPr="00AC287D" w:rsidRDefault="008A6E8A" w:rsidP="00E43E4A">
      <w:pPr>
        <w:pStyle w:val="oancuaDanhsach"/>
        <w:numPr>
          <w:ilvl w:val="1"/>
          <w:numId w:val="7"/>
        </w:numPr>
        <w:ind w:left="1440"/>
        <w:rPr>
          <w:rFonts w:ascii="Times New Roman" w:hAnsi="Times New Roman" w:cs="Times New Roman"/>
          <w:sz w:val="24"/>
          <w:szCs w:val="24"/>
        </w:rPr>
      </w:pPr>
      <w:r w:rsidRPr="00AC287D">
        <w:rPr>
          <w:rFonts w:ascii="Times New Roman" w:hAnsi="Times New Roman" w:cs="Times New Roman"/>
          <w:sz w:val="24"/>
          <w:szCs w:val="24"/>
        </w:rPr>
        <w:t>Lập hoá đơn</w:t>
      </w:r>
    </w:p>
    <w:p w:rsidR="008A6E8A" w:rsidRPr="00AC287D" w:rsidRDefault="008A6E8A" w:rsidP="00E43E4A">
      <w:pPr>
        <w:pStyle w:val="oancuaDanhsach"/>
        <w:numPr>
          <w:ilvl w:val="1"/>
          <w:numId w:val="7"/>
        </w:numPr>
        <w:ind w:left="1440"/>
        <w:rPr>
          <w:rFonts w:ascii="Times New Roman" w:hAnsi="Times New Roman" w:cs="Times New Roman"/>
          <w:sz w:val="24"/>
          <w:szCs w:val="24"/>
        </w:rPr>
      </w:pPr>
      <w:r w:rsidRPr="00AC287D">
        <w:rPr>
          <w:rFonts w:ascii="Times New Roman" w:hAnsi="Times New Roman" w:cs="Times New Roman"/>
          <w:sz w:val="24"/>
          <w:szCs w:val="24"/>
        </w:rPr>
        <w:t>Quản lý thông tin nhân viên</w:t>
      </w:r>
    </w:p>
    <w:p w:rsidR="008A6E8A" w:rsidRPr="00AC287D" w:rsidRDefault="008A6E8A" w:rsidP="00E43E4A">
      <w:pPr>
        <w:pStyle w:val="oancuaDanhsach"/>
        <w:numPr>
          <w:ilvl w:val="1"/>
          <w:numId w:val="7"/>
        </w:numPr>
        <w:ind w:left="1440"/>
        <w:rPr>
          <w:rFonts w:ascii="Times New Roman" w:hAnsi="Times New Roman" w:cs="Times New Roman"/>
          <w:sz w:val="24"/>
          <w:szCs w:val="24"/>
        </w:rPr>
      </w:pPr>
      <w:r w:rsidRPr="00AC287D">
        <w:rPr>
          <w:rFonts w:ascii="Times New Roman" w:hAnsi="Times New Roman" w:cs="Times New Roman"/>
          <w:sz w:val="24"/>
          <w:szCs w:val="24"/>
        </w:rPr>
        <w:t>Tra cứ</w:t>
      </w:r>
      <w:r w:rsidR="00E43326" w:rsidRPr="00AC287D">
        <w:rPr>
          <w:rFonts w:ascii="Times New Roman" w:hAnsi="Times New Roman" w:cs="Times New Roman"/>
          <w:sz w:val="24"/>
          <w:szCs w:val="24"/>
        </w:rPr>
        <w:t>u thông tin (</w:t>
      </w:r>
      <w:r w:rsidRPr="00AC287D">
        <w:rPr>
          <w:rFonts w:ascii="Times New Roman" w:hAnsi="Times New Roman" w:cs="Times New Roman"/>
          <w:sz w:val="24"/>
          <w:szCs w:val="24"/>
        </w:rPr>
        <w:t>Hợp đồng, hoá đơn, nhân viên)</w:t>
      </w:r>
    </w:p>
    <w:p w:rsidR="008A6E8A" w:rsidRPr="00AC287D" w:rsidRDefault="008A6E8A" w:rsidP="00E43E4A">
      <w:pPr>
        <w:pStyle w:val="oancuaDanhsach"/>
        <w:numPr>
          <w:ilvl w:val="1"/>
          <w:numId w:val="7"/>
        </w:numPr>
        <w:ind w:left="1440"/>
        <w:rPr>
          <w:rFonts w:ascii="Times New Roman" w:hAnsi="Times New Roman" w:cs="Times New Roman"/>
          <w:sz w:val="24"/>
          <w:szCs w:val="24"/>
        </w:rPr>
      </w:pPr>
      <w:r w:rsidRPr="00AC287D">
        <w:rPr>
          <w:rFonts w:ascii="Times New Roman" w:hAnsi="Times New Roman" w:cs="Times New Roman"/>
          <w:sz w:val="24"/>
          <w:szCs w:val="24"/>
        </w:rPr>
        <w:t>Lập báo cáo</w:t>
      </w:r>
      <w:r w:rsidR="00E43326" w:rsidRPr="00AC287D">
        <w:rPr>
          <w:rFonts w:ascii="Times New Roman" w:hAnsi="Times New Roman" w:cs="Times New Roman"/>
          <w:sz w:val="24"/>
          <w:szCs w:val="24"/>
        </w:rPr>
        <w:t xml:space="preserve"> và báo cáo doanh thu</w:t>
      </w:r>
    </w:p>
    <w:p w:rsidR="008A6E8A" w:rsidRPr="00AC287D" w:rsidRDefault="008A6E8A" w:rsidP="008A6E8A">
      <w:pPr>
        <w:pStyle w:val="oancuaDanhsach"/>
        <w:ind w:left="1440"/>
        <w:rPr>
          <w:rFonts w:ascii="Times New Roman" w:hAnsi="Times New Roman" w:cs="Times New Roman"/>
          <w:sz w:val="24"/>
          <w:szCs w:val="24"/>
        </w:rPr>
      </w:pPr>
    </w:p>
    <w:p w:rsidR="008A6E8A" w:rsidRPr="00AC287D" w:rsidRDefault="008A6E8A" w:rsidP="00E43326">
      <w:pPr>
        <w:pStyle w:val="oancuaDanhsach"/>
        <w:numPr>
          <w:ilvl w:val="1"/>
          <w:numId w:val="1"/>
        </w:numPr>
        <w:outlineLvl w:val="2"/>
        <w:rPr>
          <w:rFonts w:ascii="Times New Roman" w:hAnsi="Times New Roman" w:cs="Times New Roman"/>
          <w:b/>
          <w:sz w:val="24"/>
          <w:szCs w:val="24"/>
        </w:rPr>
      </w:pPr>
      <w:r w:rsidRPr="00AC287D">
        <w:rPr>
          <w:rFonts w:ascii="Times New Roman" w:hAnsi="Times New Roman" w:cs="Times New Roman"/>
          <w:b/>
          <w:sz w:val="24"/>
          <w:szCs w:val="24"/>
        </w:rPr>
        <w:t xml:space="preserve"> </w:t>
      </w:r>
      <w:bookmarkStart w:id="11" w:name="_Toc518343982"/>
      <w:r w:rsidRPr="00AC287D">
        <w:rPr>
          <w:rFonts w:ascii="Times New Roman" w:hAnsi="Times New Roman" w:cs="Times New Roman"/>
          <w:b/>
          <w:sz w:val="24"/>
          <w:szCs w:val="24"/>
        </w:rPr>
        <w:t>Quy trình nghiệp vụ:</w:t>
      </w:r>
      <w:bookmarkEnd w:id="11"/>
    </w:p>
    <w:p w:rsidR="008A6E8A" w:rsidRDefault="008A6E8A" w:rsidP="00E43E4A">
      <w:pPr>
        <w:pStyle w:val="oancuaDanhsach"/>
        <w:numPr>
          <w:ilvl w:val="0"/>
          <w:numId w:val="5"/>
        </w:numPr>
        <w:jc w:val="both"/>
        <w:rPr>
          <w:rFonts w:ascii="Times New Roman" w:hAnsi="Times New Roman" w:cs="Times New Roman"/>
          <w:sz w:val="24"/>
          <w:szCs w:val="24"/>
        </w:rPr>
      </w:pPr>
      <w:r w:rsidRPr="00AC287D">
        <w:rPr>
          <w:rFonts w:ascii="Times New Roman" w:hAnsi="Times New Roman" w:cs="Times New Roman"/>
          <w:sz w:val="24"/>
          <w:szCs w:val="24"/>
          <w:u w:val="single"/>
        </w:rPr>
        <w:t>Cập nhật sảnh</w:t>
      </w:r>
      <w:r w:rsidRPr="00AC287D">
        <w:rPr>
          <w:rFonts w:ascii="Times New Roman" w:hAnsi="Times New Roman" w:cs="Times New Roman"/>
          <w:sz w:val="24"/>
          <w:szCs w:val="24"/>
        </w:rPr>
        <w:t>: Nhân viên có thể thêm, xoá, sửa thông tin sảnh của nhà hàng.</w:t>
      </w:r>
    </w:p>
    <w:p w:rsidR="00AC287D" w:rsidRPr="00AC287D" w:rsidRDefault="00AC287D" w:rsidP="00AC287D">
      <w:pPr>
        <w:pStyle w:val="oancuaDanhsach"/>
        <w:ind w:left="1440"/>
        <w:jc w:val="both"/>
        <w:rPr>
          <w:rFonts w:ascii="Times New Roman" w:hAnsi="Times New Roman" w:cs="Times New Roman"/>
          <w:sz w:val="24"/>
          <w:szCs w:val="24"/>
        </w:rPr>
      </w:pPr>
    </w:p>
    <w:p w:rsidR="008A6E8A" w:rsidRDefault="008A6E8A" w:rsidP="00E43E4A">
      <w:pPr>
        <w:pStyle w:val="oancuaDanhsach"/>
        <w:numPr>
          <w:ilvl w:val="0"/>
          <w:numId w:val="5"/>
        </w:numPr>
        <w:jc w:val="both"/>
        <w:rPr>
          <w:rFonts w:ascii="Times New Roman" w:hAnsi="Times New Roman" w:cs="Times New Roman"/>
          <w:sz w:val="24"/>
          <w:szCs w:val="24"/>
        </w:rPr>
      </w:pPr>
      <w:r w:rsidRPr="00AC287D">
        <w:rPr>
          <w:rFonts w:ascii="Times New Roman" w:hAnsi="Times New Roman" w:cs="Times New Roman"/>
          <w:sz w:val="24"/>
          <w:szCs w:val="24"/>
          <w:u w:val="single"/>
        </w:rPr>
        <w:t>Lập hợp đồng</w:t>
      </w:r>
      <w:r w:rsidRPr="00AC287D">
        <w:rPr>
          <w:rFonts w:ascii="Times New Roman" w:hAnsi="Times New Roman" w:cs="Times New Roman"/>
          <w:sz w:val="24"/>
          <w:szCs w:val="24"/>
        </w:rPr>
        <w:t xml:space="preserve">: </w:t>
      </w:r>
      <w:r w:rsidR="00E43326" w:rsidRPr="00AC287D">
        <w:rPr>
          <w:rFonts w:ascii="Times New Roman" w:hAnsi="Times New Roman" w:cs="Times New Roman"/>
          <w:sz w:val="24"/>
          <w:szCs w:val="24"/>
        </w:rPr>
        <w:t>Xem danh sách các sét thự</w:t>
      </w:r>
      <w:r w:rsidR="00AC287D">
        <w:rPr>
          <w:rFonts w:ascii="Times New Roman" w:hAnsi="Times New Roman" w:cs="Times New Roman"/>
          <w:sz w:val="24"/>
          <w:szCs w:val="24"/>
        </w:rPr>
        <w:t>c đơn</w:t>
      </w:r>
      <w:r w:rsidR="00E43326" w:rsidRPr="00AC287D">
        <w:rPr>
          <w:rFonts w:ascii="Times New Roman" w:hAnsi="Times New Roman" w:cs="Times New Roman"/>
          <w:sz w:val="24"/>
          <w:szCs w:val="24"/>
        </w:rPr>
        <w:t>, dịch vụ và sảnh của nhà hàng, tiếp nhận và lưu trữ thông tin khách hàng, ngày lập hợp đồng, tiền cọc, ngày đặt tiệc và các dịch vụ khách hàng đã chọ</w:t>
      </w:r>
      <w:r w:rsidR="00AC287D">
        <w:rPr>
          <w:rFonts w:ascii="Times New Roman" w:hAnsi="Times New Roman" w:cs="Times New Roman"/>
          <w:sz w:val="24"/>
          <w:szCs w:val="24"/>
        </w:rPr>
        <w:t xml:space="preserve">n, </w:t>
      </w:r>
      <w:r w:rsidR="00E43326" w:rsidRPr="00AC287D">
        <w:rPr>
          <w:rFonts w:ascii="Times New Roman" w:hAnsi="Times New Roman" w:cs="Times New Roman"/>
          <w:sz w:val="24"/>
          <w:szCs w:val="24"/>
        </w:rPr>
        <w:t>in hợp đồng nếu khách hàng yêu cầu.</w:t>
      </w:r>
    </w:p>
    <w:p w:rsidR="00AC287D" w:rsidRPr="00AC287D" w:rsidRDefault="00AC287D" w:rsidP="00AC287D">
      <w:pPr>
        <w:pStyle w:val="oancuaDanhsach"/>
        <w:rPr>
          <w:rFonts w:ascii="Times New Roman" w:hAnsi="Times New Roman" w:cs="Times New Roman"/>
          <w:sz w:val="24"/>
          <w:szCs w:val="24"/>
        </w:rPr>
      </w:pPr>
    </w:p>
    <w:p w:rsidR="00AC287D" w:rsidRPr="00AC287D" w:rsidRDefault="00AC287D" w:rsidP="00AC287D">
      <w:pPr>
        <w:pStyle w:val="oancuaDanhsach"/>
        <w:ind w:left="1440"/>
        <w:jc w:val="both"/>
        <w:rPr>
          <w:rFonts w:ascii="Times New Roman" w:hAnsi="Times New Roman" w:cs="Times New Roman"/>
          <w:sz w:val="24"/>
          <w:szCs w:val="24"/>
        </w:rPr>
      </w:pPr>
    </w:p>
    <w:p w:rsidR="00E43326" w:rsidRDefault="00E43326" w:rsidP="00E43E4A">
      <w:pPr>
        <w:pStyle w:val="oancuaDanhsach"/>
        <w:numPr>
          <w:ilvl w:val="0"/>
          <w:numId w:val="5"/>
        </w:numPr>
        <w:jc w:val="both"/>
        <w:rPr>
          <w:rFonts w:ascii="Times New Roman" w:hAnsi="Times New Roman" w:cs="Times New Roman"/>
          <w:sz w:val="24"/>
          <w:szCs w:val="24"/>
        </w:rPr>
      </w:pPr>
      <w:r w:rsidRPr="00AC287D">
        <w:rPr>
          <w:rFonts w:ascii="Times New Roman" w:hAnsi="Times New Roman" w:cs="Times New Roman"/>
          <w:sz w:val="24"/>
          <w:szCs w:val="24"/>
          <w:u w:val="single"/>
        </w:rPr>
        <w:t>Lập hoá đơn</w:t>
      </w:r>
      <w:r w:rsidRPr="00AC287D">
        <w:rPr>
          <w:rFonts w:ascii="Times New Roman" w:hAnsi="Times New Roman" w:cs="Times New Roman"/>
          <w:sz w:val="24"/>
          <w:szCs w:val="24"/>
        </w:rPr>
        <w:t>: nhập mã hợp đồng để lấy thông tin các dịch vụ từ hợp đồng để tính tiền cho khách hàng, chi phí hoá đơn sẽ bằng tổng tiền thực đơn, tiền dịch vụ, tiền sảnh và tiền phạt (nếu có) trừ đi số tiền khách hàng đã đặt cọc trước ở bảng hợp đồng.</w:t>
      </w:r>
    </w:p>
    <w:p w:rsidR="00AC287D" w:rsidRPr="00AC287D" w:rsidRDefault="00AC287D" w:rsidP="00AC287D">
      <w:pPr>
        <w:pStyle w:val="oancuaDanhsach"/>
        <w:ind w:left="1440"/>
        <w:jc w:val="both"/>
        <w:rPr>
          <w:rFonts w:ascii="Times New Roman" w:hAnsi="Times New Roman" w:cs="Times New Roman"/>
          <w:sz w:val="24"/>
          <w:szCs w:val="24"/>
        </w:rPr>
      </w:pPr>
    </w:p>
    <w:p w:rsidR="00E43326" w:rsidRDefault="00E43326" w:rsidP="00E43E4A">
      <w:pPr>
        <w:pStyle w:val="oancuaDanhsach"/>
        <w:numPr>
          <w:ilvl w:val="0"/>
          <w:numId w:val="5"/>
        </w:numPr>
        <w:jc w:val="both"/>
        <w:rPr>
          <w:rFonts w:ascii="Times New Roman" w:hAnsi="Times New Roman" w:cs="Times New Roman"/>
          <w:sz w:val="24"/>
          <w:szCs w:val="24"/>
        </w:rPr>
      </w:pPr>
      <w:r w:rsidRPr="00AC287D">
        <w:rPr>
          <w:rFonts w:ascii="Times New Roman" w:hAnsi="Times New Roman" w:cs="Times New Roman"/>
          <w:sz w:val="24"/>
          <w:szCs w:val="24"/>
          <w:u w:val="single"/>
        </w:rPr>
        <w:t>Quản lý thông tin nhân viên</w:t>
      </w:r>
      <w:r w:rsidRPr="00AC287D">
        <w:rPr>
          <w:rFonts w:ascii="Times New Roman" w:hAnsi="Times New Roman" w:cs="Times New Roman"/>
          <w:sz w:val="24"/>
          <w:szCs w:val="24"/>
        </w:rPr>
        <w:t>: tiếp nhận thông tin nhân viên và lưu trữ, sửa đổi.</w:t>
      </w:r>
    </w:p>
    <w:p w:rsidR="00AC287D" w:rsidRPr="00AC287D" w:rsidRDefault="00AC287D" w:rsidP="00AC287D">
      <w:pPr>
        <w:pStyle w:val="oancuaDanhsach"/>
        <w:rPr>
          <w:rFonts w:ascii="Times New Roman" w:hAnsi="Times New Roman" w:cs="Times New Roman"/>
          <w:sz w:val="24"/>
          <w:szCs w:val="24"/>
        </w:rPr>
      </w:pPr>
    </w:p>
    <w:p w:rsidR="00AC287D" w:rsidRPr="00AC287D" w:rsidRDefault="00AC287D" w:rsidP="00AC287D">
      <w:pPr>
        <w:pStyle w:val="oancuaDanhsach"/>
        <w:ind w:left="1440"/>
        <w:jc w:val="both"/>
        <w:rPr>
          <w:rFonts w:ascii="Times New Roman" w:hAnsi="Times New Roman" w:cs="Times New Roman"/>
          <w:sz w:val="24"/>
          <w:szCs w:val="24"/>
        </w:rPr>
      </w:pPr>
    </w:p>
    <w:p w:rsidR="00E43326" w:rsidRDefault="00E43326" w:rsidP="00E43E4A">
      <w:pPr>
        <w:pStyle w:val="oancuaDanhsach"/>
        <w:numPr>
          <w:ilvl w:val="0"/>
          <w:numId w:val="5"/>
        </w:numPr>
        <w:jc w:val="both"/>
        <w:rPr>
          <w:rFonts w:ascii="Times New Roman" w:hAnsi="Times New Roman" w:cs="Times New Roman"/>
          <w:sz w:val="24"/>
          <w:szCs w:val="24"/>
        </w:rPr>
      </w:pPr>
      <w:r w:rsidRPr="00AC287D">
        <w:rPr>
          <w:rFonts w:ascii="Times New Roman" w:hAnsi="Times New Roman" w:cs="Times New Roman"/>
          <w:sz w:val="24"/>
          <w:szCs w:val="24"/>
          <w:u w:val="single"/>
        </w:rPr>
        <w:t>Tra cứu thông tin</w:t>
      </w:r>
      <w:r w:rsidRPr="00AC287D">
        <w:rPr>
          <w:rFonts w:ascii="Times New Roman" w:hAnsi="Times New Roman" w:cs="Times New Roman"/>
          <w:sz w:val="24"/>
          <w:szCs w:val="24"/>
        </w:rPr>
        <w:t>: tra cứu hợp đồng và hoá đơn bằng tên hoặc số điện thoại khách hàng, tra cứu thông tin nhân viên bằng mã nhân viên, tên nhân viên hoặc số điện thoại.</w:t>
      </w:r>
    </w:p>
    <w:p w:rsidR="00AC287D" w:rsidRPr="00AC287D" w:rsidRDefault="00AC287D" w:rsidP="00AC287D">
      <w:pPr>
        <w:pStyle w:val="oancuaDanhsach"/>
        <w:ind w:left="1440"/>
        <w:jc w:val="both"/>
        <w:rPr>
          <w:rFonts w:ascii="Times New Roman" w:hAnsi="Times New Roman" w:cs="Times New Roman"/>
          <w:sz w:val="24"/>
          <w:szCs w:val="24"/>
        </w:rPr>
      </w:pPr>
    </w:p>
    <w:p w:rsidR="00E43326" w:rsidRDefault="00E43326" w:rsidP="00E43E4A">
      <w:pPr>
        <w:pStyle w:val="oancuaDanhsach"/>
        <w:numPr>
          <w:ilvl w:val="0"/>
          <w:numId w:val="5"/>
        </w:numPr>
        <w:jc w:val="both"/>
        <w:rPr>
          <w:rFonts w:ascii="Times New Roman" w:hAnsi="Times New Roman" w:cs="Times New Roman"/>
          <w:sz w:val="24"/>
          <w:szCs w:val="24"/>
        </w:rPr>
      </w:pPr>
      <w:r w:rsidRPr="00AC287D">
        <w:rPr>
          <w:rFonts w:ascii="Times New Roman" w:hAnsi="Times New Roman" w:cs="Times New Roman"/>
          <w:sz w:val="24"/>
          <w:szCs w:val="24"/>
          <w:u w:val="single"/>
        </w:rPr>
        <w:t>Lập báo cáo và báo cáo doanh thu</w:t>
      </w:r>
      <w:r w:rsidRPr="00AC287D">
        <w:rPr>
          <w:rFonts w:ascii="Times New Roman" w:hAnsi="Times New Roman" w:cs="Times New Roman"/>
          <w:sz w:val="24"/>
          <w:szCs w:val="24"/>
        </w:rPr>
        <w:t>: nhân viên nhập ngày lập báo cáo, tên nhân viên, tháng báo cáo, số lượng tiệc và tổng doanh thu để lưu trữ, nhân viên có thể xem doanh thu trong tháng.</w:t>
      </w:r>
    </w:p>
    <w:p w:rsidR="00AC287D" w:rsidRPr="00AC287D" w:rsidRDefault="00AC287D" w:rsidP="00AC287D">
      <w:pPr>
        <w:pStyle w:val="oancuaDanhsach"/>
        <w:rPr>
          <w:rFonts w:ascii="Times New Roman" w:hAnsi="Times New Roman" w:cs="Times New Roman"/>
          <w:sz w:val="24"/>
          <w:szCs w:val="24"/>
        </w:rPr>
      </w:pPr>
    </w:p>
    <w:p w:rsidR="00AC287D" w:rsidRDefault="00AC287D" w:rsidP="00AC287D">
      <w:pPr>
        <w:pStyle w:val="oancuaDanhsach"/>
        <w:ind w:left="1440"/>
        <w:jc w:val="both"/>
        <w:rPr>
          <w:rFonts w:ascii="Times New Roman" w:hAnsi="Times New Roman" w:cs="Times New Roman"/>
          <w:sz w:val="24"/>
          <w:szCs w:val="24"/>
        </w:rPr>
      </w:pPr>
    </w:p>
    <w:p w:rsidR="00AC287D" w:rsidRDefault="00AC287D" w:rsidP="00AC287D">
      <w:pPr>
        <w:pStyle w:val="oancuaDanhsach"/>
        <w:ind w:left="1440"/>
        <w:jc w:val="both"/>
        <w:rPr>
          <w:rFonts w:ascii="Times New Roman" w:hAnsi="Times New Roman" w:cs="Times New Roman"/>
          <w:sz w:val="24"/>
          <w:szCs w:val="24"/>
        </w:rPr>
      </w:pPr>
    </w:p>
    <w:p w:rsidR="00AC287D" w:rsidRPr="00AC287D" w:rsidRDefault="00AC287D" w:rsidP="00AC287D">
      <w:pPr>
        <w:pStyle w:val="oancuaDanhsach"/>
        <w:ind w:left="1440"/>
        <w:jc w:val="both"/>
        <w:rPr>
          <w:rFonts w:ascii="Times New Roman" w:hAnsi="Times New Roman" w:cs="Times New Roman"/>
          <w:sz w:val="24"/>
          <w:szCs w:val="24"/>
        </w:rPr>
      </w:pPr>
    </w:p>
    <w:p w:rsidR="008A6E8A" w:rsidRPr="00AC287D" w:rsidRDefault="00E43326" w:rsidP="00E43326">
      <w:pPr>
        <w:pStyle w:val="oancuaDanhsach"/>
        <w:numPr>
          <w:ilvl w:val="0"/>
          <w:numId w:val="1"/>
        </w:numPr>
        <w:outlineLvl w:val="1"/>
        <w:rPr>
          <w:rFonts w:ascii="Times New Roman" w:hAnsi="Times New Roman" w:cs="Times New Roman"/>
          <w:b/>
          <w:sz w:val="24"/>
          <w:szCs w:val="24"/>
        </w:rPr>
      </w:pPr>
      <w:bookmarkStart w:id="12" w:name="_Toc518343983"/>
      <w:r w:rsidRPr="00AC287D">
        <w:rPr>
          <w:rFonts w:ascii="Times New Roman" w:hAnsi="Times New Roman" w:cs="Times New Roman"/>
          <w:b/>
          <w:sz w:val="24"/>
          <w:szCs w:val="24"/>
        </w:rPr>
        <w:lastRenderedPageBreak/>
        <w:t>Hiện trạng tin học:</w:t>
      </w:r>
      <w:bookmarkEnd w:id="12"/>
    </w:p>
    <w:p w:rsidR="00E43326" w:rsidRPr="00AC287D" w:rsidRDefault="00E43326" w:rsidP="0064325A">
      <w:pPr>
        <w:pStyle w:val="oancuaDanhsach"/>
        <w:numPr>
          <w:ilvl w:val="1"/>
          <w:numId w:val="1"/>
        </w:numPr>
        <w:outlineLvl w:val="2"/>
        <w:rPr>
          <w:rFonts w:ascii="Times New Roman" w:hAnsi="Times New Roman" w:cs="Times New Roman"/>
          <w:b/>
          <w:sz w:val="24"/>
          <w:szCs w:val="24"/>
        </w:rPr>
      </w:pPr>
      <w:bookmarkStart w:id="13" w:name="_Toc518343984"/>
      <w:r w:rsidRPr="00AC287D">
        <w:rPr>
          <w:rFonts w:ascii="Times New Roman" w:hAnsi="Times New Roman" w:cs="Times New Roman"/>
          <w:b/>
          <w:sz w:val="24"/>
          <w:szCs w:val="24"/>
        </w:rPr>
        <w:t>Phần cứng</w:t>
      </w:r>
      <w:bookmarkEnd w:id="13"/>
    </w:p>
    <w:tbl>
      <w:tblPr>
        <w:tblStyle w:val="LiBang"/>
        <w:tblW w:w="8755" w:type="dxa"/>
        <w:tblInd w:w="625" w:type="dxa"/>
        <w:tblLook w:val="0000" w:firstRow="0" w:lastRow="0" w:firstColumn="0" w:lastColumn="0" w:noHBand="0" w:noVBand="0"/>
      </w:tblPr>
      <w:tblGrid>
        <w:gridCol w:w="1825"/>
        <w:gridCol w:w="2430"/>
        <w:gridCol w:w="2160"/>
        <w:gridCol w:w="2340"/>
      </w:tblGrid>
      <w:tr w:rsidR="00E43326" w:rsidRPr="00AC287D" w:rsidTr="001002C8">
        <w:tc>
          <w:tcPr>
            <w:tcW w:w="1825" w:type="dxa"/>
          </w:tcPr>
          <w:p w:rsidR="00E43326" w:rsidRPr="00AC287D" w:rsidRDefault="00E43326" w:rsidP="002811E4">
            <w:pPr>
              <w:pStyle w:val="oancuaDanhsach"/>
              <w:tabs>
                <w:tab w:val="left" w:pos="1080"/>
              </w:tabs>
              <w:ind w:left="0"/>
              <w:jc w:val="center"/>
              <w:rPr>
                <w:rFonts w:ascii="Times New Roman" w:eastAsia="Arial" w:hAnsi="Times New Roman" w:cs="Times New Roman"/>
                <w:b/>
                <w:bCs/>
                <w:sz w:val="24"/>
                <w:szCs w:val="24"/>
              </w:rPr>
            </w:pPr>
            <w:r w:rsidRPr="00AC287D">
              <w:rPr>
                <w:rFonts w:ascii="Times New Roman" w:eastAsia="Arial" w:hAnsi="Times New Roman" w:cs="Times New Roman"/>
                <w:b/>
                <w:bCs/>
                <w:sz w:val="24"/>
                <w:szCs w:val="24"/>
              </w:rPr>
              <w:t>Tên thiết bị</w:t>
            </w:r>
          </w:p>
        </w:tc>
        <w:tc>
          <w:tcPr>
            <w:tcW w:w="2430" w:type="dxa"/>
          </w:tcPr>
          <w:p w:rsidR="00E43326" w:rsidRPr="00AC287D" w:rsidRDefault="00E43326" w:rsidP="002811E4">
            <w:pPr>
              <w:pStyle w:val="oancuaDanhsach"/>
              <w:tabs>
                <w:tab w:val="left" w:pos="1080"/>
              </w:tabs>
              <w:ind w:left="0"/>
              <w:jc w:val="center"/>
              <w:rPr>
                <w:rFonts w:ascii="Times New Roman" w:eastAsia="Arial" w:hAnsi="Times New Roman" w:cs="Times New Roman"/>
                <w:b/>
                <w:bCs/>
                <w:sz w:val="24"/>
                <w:szCs w:val="24"/>
              </w:rPr>
            </w:pPr>
            <w:r w:rsidRPr="00AC287D">
              <w:rPr>
                <w:rFonts w:ascii="Times New Roman" w:eastAsia="Arial" w:hAnsi="Times New Roman" w:cs="Times New Roman"/>
                <w:b/>
                <w:bCs/>
                <w:sz w:val="24"/>
                <w:szCs w:val="24"/>
              </w:rPr>
              <w:t>Số lượng</w:t>
            </w:r>
          </w:p>
        </w:tc>
        <w:tc>
          <w:tcPr>
            <w:tcW w:w="2160" w:type="dxa"/>
          </w:tcPr>
          <w:p w:rsidR="00E43326" w:rsidRPr="00AC287D" w:rsidRDefault="00E43326" w:rsidP="002811E4">
            <w:pPr>
              <w:pStyle w:val="oancuaDanhsach"/>
              <w:tabs>
                <w:tab w:val="left" w:pos="1080"/>
              </w:tabs>
              <w:ind w:left="0"/>
              <w:jc w:val="center"/>
              <w:rPr>
                <w:rFonts w:ascii="Times New Roman" w:eastAsia="Arial" w:hAnsi="Times New Roman" w:cs="Times New Roman"/>
                <w:b/>
                <w:bCs/>
                <w:sz w:val="24"/>
                <w:szCs w:val="24"/>
              </w:rPr>
            </w:pPr>
            <w:r w:rsidRPr="00AC287D">
              <w:rPr>
                <w:rFonts w:ascii="Times New Roman" w:eastAsia="Arial" w:hAnsi="Times New Roman" w:cs="Times New Roman"/>
                <w:b/>
                <w:bCs/>
                <w:sz w:val="24"/>
                <w:szCs w:val="24"/>
              </w:rPr>
              <w:t>Chức năng</w:t>
            </w:r>
          </w:p>
        </w:tc>
        <w:tc>
          <w:tcPr>
            <w:tcW w:w="2340" w:type="dxa"/>
          </w:tcPr>
          <w:p w:rsidR="00E43326" w:rsidRPr="00AC287D" w:rsidRDefault="00E43326" w:rsidP="002811E4">
            <w:pPr>
              <w:pStyle w:val="oancuaDanhsach"/>
              <w:tabs>
                <w:tab w:val="left" w:pos="1080"/>
              </w:tabs>
              <w:ind w:left="0"/>
              <w:jc w:val="center"/>
              <w:rPr>
                <w:rFonts w:ascii="Times New Roman" w:eastAsia="Arial" w:hAnsi="Times New Roman" w:cs="Times New Roman"/>
                <w:b/>
                <w:bCs/>
                <w:sz w:val="24"/>
                <w:szCs w:val="24"/>
              </w:rPr>
            </w:pPr>
            <w:r w:rsidRPr="00AC287D">
              <w:rPr>
                <w:rFonts w:ascii="Times New Roman" w:eastAsia="Arial" w:hAnsi="Times New Roman" w:cs="Times New Roman"/>
                <w:b/>
                <w:bCs/>
                <w:sz w:val="24"/>
                <w:szCs w:val="24"/>
              </w:rPr>
              <w:t>Tình trạng</w:t>
            </w:r>
          </w:p>
        </w:tc>
      </w:tr>
      <w:tr w:rsidR="00E43326" w:rsidRPr="00AC287D" w:rsidTr="001002C8">
        <w:tc>
          <w:tcPr>
            <w:tcW w:w="1825" w:type="dxa"/>
          </w:tcPr>
          <w:p w:rsidR="00E43326" w:rsidRPr="00AC287D" w:rsidRDefault="00E43326" w:rsidP="002811E4">
            <w:pPr>
              <w:pStyle w:val="oancuaDanhsach"/>
              <w:tabs>
                <w:tab w:val="left" w:pos="1080"/>
              </w:tabs>
              <w:ind w:left="0"/>
              <w:jc w:val="center"/>
              <w:rPr>
                <w:rFonts w:ascii="Times New Roman" w:eastAsia="Arial" w:hAnsi="Times New Roman" w:cs="Times New Roman"/>
                <w:bCs/>
                <w:sz w:val="24"/>
                <w:szCs w:val="24"/>
              </w:rPr>
            </w:pPr>
            <w:r w:rsidRPr="00AC287D">
              <w:rPr>
                <w:rFonts w:ascii="Times New Roman" w:eastAsia="Arial" w:hAnsi="Times New Roman" w:cs="Times New Roman"/>
                <w:bCs/>
                <w:sz w:val="24"/>
                <w:szCs w:val="24"/>
              </w:rPr>
              <w:t>Máy tính để bàn</w:t>
            </w:r>
          </w:p>
        </w:tc>
        <w:tc>
          <w:tcPr>
            <w:tcW w:w="2430" w:type="dxa"/>
          </w:tcPr>
          <w:p w:rsidR="00E43326" w:rsidRPr="00AC287D" w:rsidRDefault="00E43326" w:rsidP="002811E4">
            <w:pPr>
              <w:pStyle w:val="oancuaDanhsach"/>
              <w:tabs>
                <w:tab w:val="left" w:pos="1080"/>
              </w:tabs>
              <w:ind w:left="0"/>
              <w:jc w:val="center"/>
              <w:rPr>
                <w:rFonts w:ascii="Times New Roman" w:eastAsia="Arial" w:hAnsi="Times New Roman" w:cs="Times New Roman"/>
                <w:bCs/>
                <w:sz w:val="24"/>
                <w:szCs w:val="24"/>
              </w:rPr>
            </w:pPr>
            <w:r w:rsidRPr="00AC287D">
              <w:rPr>
                <w:rFonts w:ascii="Times New Roman" w:eastAsia="Arial" w:hAnsi="Times New Roman" w:cs="Times New Roman"/>
                <w:bCs/>
                <w:sz w:val="24"/>
                <w:szCs w:val="24"/>
              </w:rPr>
              <w:t>10</w:t>
            </w:r>
          </w:p>
          <w:p w:rsidR="00E43326" w:rsidRPr="00AC287D" w:rsidRDefault="00E43326" w:rsidP="002811E4">
            <w:pPr>
              <w:pStyle w:val="oancuaDanhsach"/>
              <w:tabs>
                <w:tab w:val="left" w:pos="1080"/>
              </w:tabs>
              <w:ind w:left="0"/>
              <w:jc w:val="center"/>
              <w:rPr>
                <w:rFonts w:ascii="Times New Roman" w:hAnsi="Times New Roman" w:cs="Times New Roman"/>
                <w:sz w:val="24"/>
                <w:szCs w:val="24"/>
              </w:rPr>
            </w:pPr>
            <w:r w:rsidRPr="00AC287D">
              <w:rPr>
                <w:rFonts w:ascii="Times New Roman" w:eastAsia="Arial" w:hAnsi="Times New Roman" w:cs="Times New Roman"/>
                <w:sz w:val="24"/>
                <w:szCs w:val="24"/>
              </w:rPr>
              <w:t xml:space="preserve">Cấu </w:t>
            </w:r>
            <w:proofErr w:type="gramStart"/>
            <w:r w:rsidRPr="00AC287D">
              <w:rPr>
                <w:rFonts w:ascii="Times New Roman" w:eastAsia="Arial" w:hAnsi="Times New Roman" w:cs="Times New Roman"/>
                <w:sz w:val="24"/>
                <w:szCs w:val="24"/>
              </w:rPr>
              <w:t>hình :Core</w:t>
            </w:r>
            <w:proofErr w:type="gramEnd"/>
            <w:r w:rsidRPr="00AC287D">
              <w:rPr>
                <w:rFonts w:ascii="Times New Roman" w:eastAsia="Arial" w:hAnsi="Times New Roman" w:cs="Times New Roman"/>
                <w:sz w:val="24"/>
                <w:szCs w:val="24"/>
              </w:rPr>
              <w:t xml:space="preserve"> i3 - 7000H - CPU 2.7GHz - RAM 4gb - 64bit</w:t>
            </w:r>
          </w:p>
          <w:p w:rsidR="00E43326" w:rsidRPr="00AC287D" w:rsidRDefault="00E43326" w:rsidP="002811E4">
            <w:pPr>
              <w:pStyle w:val="oancuaDanhsach"/>
              <w:tabs>
                <w:tab w:val="left" w:pos="1080"/>
              </w:tabs>
              <w:ind w:left="0"/>
              <w:jc w:val="center"/>
              <w:rPr>
                <w:rFonts w:ascii="Times New Roman" w:eastAsia="Arial" w:hAnsi="Times New Roman" w:cs="Times New Roman"/>
                <w:bCs/>
                <w:sz w:val="24"/>
                <w:szCs w:val="24"/>
              </w:rPr>
            </w:pPr>
          </w:p>
        </w:tc>
        <w:tc>
          <w:tcPr>
            <w:tcW w:w="2160" w:type="dxa"/>
          </w:tcPr>
          <w:p w:rsidR="00E43326" w:rsidRPr="00AC287D" w:rsidRDefault="00E43326" w:rsidP="002811E4">
            <w:pPr>
              <w:pStyle w:val="oancuaDanhsach"/>
              <w:tabs>
                <w:tab w:val="left" w:pos="1080"/>
              </w:tabs>
              <w:ind w:left="0"/>
              <w:jc w:val="center"/>
              <w:rPr>
                <w:rFonts w:ascii="Times New Roman" w:eastAsia="Arial" w:hAnsi="Times New Roman" w:cs="Times New Roman"/>
                <w:bCs/>
                <w:sz w:val="24"/>
                <w:szCs w:val="24"/>
              </w:rPr>
            </w:pPr>
            <w:r w:rsidRPr="00AC287D">
              <w:rPr>
                <w:rFonts w:ascii="Times New Roman" w:eastAsia="Arial" w:hAnsi="Times New Roman" w:cs="Times New Roman"/>
                <w:bCs/>
                <w:sz w:val="24"/>
                <w:szCs w:val="24"/>
              </w:rPr>
              <w:t>Sư dụng các phần mềm, tiện ích</w:t>
            </w:r>
          </w:p>
        </w:tc>
        <w:tc>
          <w:tcPr>
            <w:tcW w:w="2340" w:type="dxa"/>
          </w:tcPr>
          <w:p w:rsidR="00E43326" w:rsidRPr="00AC287D" w:rsidRDefault="00E43326" w:rsidP="002811E4">
            <w:pPr>
              <w:pStyle w:val="oancuaDanhsach"/>
              <w:tabs>
                <w:tab w:val="left" w:pos="1080"/>
              </w:tabs>
              <w:ind w:left="0"/>
              <w:jc w:val="center"/>
              <w:rPr>
                <w:rFonts w:ascii="Times New Roman" w:eastAsia="Arial" w:hAnsi="Times New Roman" w:cs="Times New Roman"/>
                <w:bCs/>
                <w:sz w:val="24"/>
                <w:szCs w:val="24"/>
              </w:rPr>
            </w:pPr>
            <w:r w:rsidRPr="00AC287D">
              <w:rPr>
                <w:rFonts w:ascii="Times New Roman" w:eastAsia="Arial" w:hAnsi="Times New Roman" w:cs="Times New Roman"/>
                <w:bCs/>
                <w:sz w:val="24"/>
                <w:szCs w:val="24"/>
              </w:rPr>
              <w:t>Hoạt động tốt</w:t>
            </w:r>
          </w:p>
        </w:tc>
      </w:tr>
      <w:tr w:rsidR="00E43326" w:rsidRPr="00AC287D" w:rsidTr="001002C8">
        <w:tc>
          <w:tcPr>
            <w:tcW w:w="1825" w:type="dxa"/>
          </w:tcPr>
          <w:p w:rsidR="00E43326" w:rsidRPr="00AC287D" w:rsidRDefault="00E43326" w:rsidP="002811E4">
            <w:pPr>
              <w:pStyle w:val="oancuaDanhsach"/>
              <w:tabs>
                <w:tab w:val="left" w:pos="1080"/>
              </w:tabs>
              <w:ind w:left="0"/>
              <w:jc w:val="center"/>
              <w:rPr>
                <w:rFonts w:ascii="Times New Roman" w:eastAsia="Arial" w:hAnsi="Times New Roman" w:cs="Times New Roman"/>
                <w:bCs/>
                <w:sz w:val="24"/>
                <w:szCs w:val="24"/>
              </w:rPr>
            </w:pPr>
            <w:r w:rsidRPr="00AC287D">
              <w:rPr>
                <w:rFonts w:ascii="Times New Roman" w:eastAsia="Arial" w:hAnsi="Times New Roman" w:cs="Times New Roman"/>
                <w:bCs/>
                <w:sz w:val="24"/>
                <w:szCs w:val="24"/>
              </w:rPr>
              <w:t>Bộ đàm</w:t>
            </w:r>
          </w:p>
        </w:tc>
        <w:tc>
          <w:tcPr>
            <w:tcW w:w="2430" w:type="dxa"/>
          </w:tcPr>
          <w:p w:rsidR="00E43326" w:rsidRPr="00AC287D" w:rsidRDefault="00E43326" w:rsidP="002811E4">
            <w:pPr>
              <w:pStyle w:val="oancuaDanhsach"/>
              <w:tabs>
                <w:tab w:val="left" w:pos="1080"/>
              </w:tabs>
              <w:ind w:left="0"/>
              <w:jc w:val="center"/>
              <w:rPr>
                <w:rFonts w:ascii="Times New Roman" w:eastAsia="Arial" w:hAnsi="Times New Roman" w:cs="Times New Roman"/>
                <w:bCs/>
                <w:sz w:val="24"/>
                <w:szCs w:val="24"/>
              </w:rPr>
            </w:pPr>
            <w:r w:rsidRPr="00AC287D">
              <w:rPr>
                <w:rFonts w:ascii="Times New Roman" w:eastAsia="Arial" w:hAnsi="Times New Roman" w:cs="Times New Roman"/>
                <w:bCs/>
                <w:sz w:val="24"/>
                <w:szCs w:val="24"/>
              </w:rPr>
              <w:t>30</w:t>
            </w:r>
          </w:p>
        </w:tc>
        <w:tc>
          <w:tcPr>
            <w:tcW w:w="2160" w:type="dxa"/>
          </w:tcPr>
          <w:p w:rsidR="00E43326" w:rsidRPr="00AC287D" w:rsidRDefault="00E43326" w:rsidP="002811E4">
            <w:pPr>
              <w:pStyle w:val="oancuaDanhsach"/>
              <w:tabs>
                <w:tab w:val="left" w:pos="1080"/>
              </w:tabs>
              <w:ind w:left="0"/>
              <w:jc w:val="center"/>
              <w:rPr>
                <w:rFonts w:ascii="Times New Roman" w:eastAsia="Arial" w:hAnsi="Times New Roman" w:cs="Times New Roman"/>
                <w:bCs/>
                <w:sz w:val="24"/>
                <w:szCs w:val="24"/>
              </w:rPr>
            </w:pPr>
            <w:r w:rsidRPr="00AC287D">
              <w:rPr>
                <w:rFonts w:ascii="Times New Roman" w:eastAsia="Arial" w:hAnsi="Times New Roman" w:cs="Times New Roman"/>
                <w:bCs/>
                <w:sz w:val="24"/>
                <w:szCs w:val="24"/>
              </w:rPr>
              <w:t>Truyền đạt thông tin trực tiếp cho nhân viên</w:t>
            </w:r>
          </w:p>
        </w:tc>
        <w:tc>
          <w:tcPr>
            <w:tcW w:w="2340" w:type="dxa"/>
          </w:tcPr>
          <w:p w:rsidR="00E43326" w:rsidRPr="00AC287D" w:rsidRDefault="00E43326" w:rsidP="002811E4">
            <w:pPr>
              <w:pStyle w:val="oancuaDanhsach"/>
              <w:tabs>
                <w:tab w:val="left" w:pos="1080"/>
              </w:tabs>
              <w:ind w:left="0"/>
              <w:jc w:val="center"/>
              <w:rPr>
                <w:rFonts w:ascii="Times New Roman" w:eastAsia="Arial" w:hAnsi="Times New Roman" w:cs="Times New Roman"/>
                <w:bCs/>
                <w:sz w:val="24"/>
                <w:szCs w:val="24"/>
              </w:rPr>
            </w:pPr>
            <w:r w:rsidRPr="00AC287D">
              <w:rPr>
                <w:rFonts w:ascii="Times New Roman" w:eastAsia="Arial" w:hAnsi="Times New Roman" w:cs="Times New Roman"/>
                <w:bCs/>
                <w:sz w:val="24"/>
                <w:szCs w:val="24"/>
              </w:rPr>
              <w:t>Hoạt động tốt</w:t>
            </w:r>
          </w:p>
        </w:tc>
      </w:tr>
      <w:tr w:rsidR="00E43326" w:rsidRPr="00AC287D" w:rsidTr="001002C8">
        <w:tc>
          <w:tcPr>
            <w:tcW w:w="1825" w:type="dxa"/>
          </w:tcPr>
          <w:p w:rsidR="00E43326" w:rsidRPr="00AC287D" w:rsidRDefault="00E43326" w:rsidP="002811E4">
            <w:pPr>
              <w:pStyle w:val="oancuaDanhsach"/>
              <w:tabs>
                <w:tab w:val="left" w:pos="1080"/>
              </w:tabs>
              <w:ind w:left="0"/>
              <w:jc w:val="center"/>
              <w:rPr>
                <w:rFonts w:ascii="Times New Roman" w:eastAsia="Arial" w:hAnsi="Times New Roman" w:cs="Times New Roman"/>
                <w:bCs/>
                <w:sz w:val="24"/>
                <w:szCs w:val="24"/>
              </w:rPr>
            </w:pPr>
            <w:r w:rsidRPr="00AC287D">
              <w:rPr>
                <w:rFonts w:ascii="Times New Roman" w:eastAsia="Arial" w:hAnsi="Times New Roman" w:cs="Times New Roman"/>
                <w:bCs/>
                <w:sz w:val="24"/>
                <w:szCs w:val="24"/>
              </w:rPr>
              <w:t>Máy tính tiền</w:t>
            </w:r>
          </w:p>
        </w:tc>
        <w:tc>
          <w:tcPr>
            <w:tcW w:w="2430" w:type="dxa"/>
          </w:tcPr>
          <w:p w:rsidR="00E43326" w:rsidRPr="00AC287D" w:rsidRDefault="00E43326" w:rsidP="002811E4">
            <w:pPr>
              <w:pStyle w:val="oancuaDanhsach"/>
              <w:tabs>
                <w:tab w:val="left" w:pos="1080"/>
              </w:tabs>
              <w:ind w:left="0"/>
              <w:jc w:val="center"/>
              <w:rPr>
                <w:rFonts w:ascii="Times New Roman" w:eastAsia="Arial" w:hAnsi="Times New Roman" w:cs="Times New Roman"/>
                <w:bCs/>
                <w:sz w:val="24"/>
                <w:szCs w:val="24"/>
              </w:rPr>
            </w:pPr>
            <w:r w:rsidRPr="00AC287D">
              <w:rPr>
                <w:rFonts w:ascii="Times New Roman" w:eastAsia="Arial" w:hAnsi="Times New Roman" w:cs="Times New Roman"/>
                <w:bCs/>
                <w:sz w:val="24"/>
                <w:szCs w:val="24"/>
              </w:rPr>
              <w:t>5</w:t>
            </w:r>
          </w:p>
        </w:tc>
        <w:tc>
          <w:tcPr>
            <w:tcW w:w="2160" w:type="dxa"/>
          </w:tcPr>
          <w:p w:rsidR="00E43326" w:rsidRPr="00AC287D" w:rsidRDefault="00E43326" w:rsidP="002811E4">
            <w:pPr>
              <w:pStyle w:val="oancuaDanhsach"/>
              <w:tabs>
                <w:tab w:val="left" w:pos="1080"/>
              </w:tabs>
              <w:ind w:left="0"/>
              <w:jc w:val="center"/>
              <w:rPr>
                <w:rFonts w:ascii="Times New Roman" w:eastAsia="Arial" w:hAnsi="Times New Roman" w:cs="Times New Roman"/>
                <w:bCs/>
                <w:sz w:val="24"/>
                <w:szCs w:val="24"/>
              </w:rPr>
            </w:pPr>
            <w:r w:rsidRPr="00AC287D">
              <w:rPr>
                <w:rFonts w:ascii="Times New Roman" w:eastAsia="Arial" w:hAnsi="Times New Roman" w:cs="Times New Roman"/>
                <w:bCs/>
                <w:sz w:val="24"/>
                <w:szCs w:val="24"/>
              </w:rPr>
              <w:t>Thanh toán đơn đặt tiệc</w:t>
            </w:r>
          </w:p>
        </w:tc>
        <w:tc>
          <w:tcPr>
            <w:tcW w:w="2340" w:type="dxa"/>
          </w:tcPr>
          <w:p w:rsidR="00E43326" w:rsidRPr="00AC287D" w:rsidRDefault="00E43326" w:rsidP="002811E4">
            <w:pPr>
              <w:pStyle w:val="oancuaDanhsach"/>
              <w:tabs>
                <w:tab w:val="left" w:pos="1080"/>
              </w:tabs>
              <w:ind w:left="0"/>
              <w:jc w:val="center"/>
              <w:rPr>
                <w:rFonts w:ascii="Times New Roman" w:eastAsia="Arial" w:hAnsi="Times New Roman" w:cs="Times New Roman"/>
                <w:bCs/>
                <w:sz w:val="24"/>
                <w:szCs w:val="24"/>
              </w:rPr>
            </w:pPr>
            <w:r w:rsidRPr="00AC287D">
              <w:rPr>
                <w:rFonts w:ascii="Times New Roman" w:eastAsia="Arial" w:hAnsi="Times New Roman" w:cs="Times New Roman"/>
                <w:bCs/>
                <w:sz w:val="24"/>
                <w:szCs w:val="24"/>
              </w:rPr>
              <w:t>Hoạt động tốt</w:t>
            </w:r>
          </w:p>
        </w:tc>
      </w:tr>
      <w:tr w:rsidR="00E43326" w:rsidRPr="00AC287D" w:rsidTr="001002C8">
        <w:tc>
          <w:tcPr>
            <w:tcW w:w="1825" w:type="dxa"/>
          </w:tcPr>
          <w:p w:rsidR="00E43326" w:rsidRPr="00AC287D" w:rsidRDefault="00E43326" w:rsidP="002811E4">
            <w:pPr>
              <w:pStyle w:val="oancuaDanhsach"/>
              <w:tabs>
                <w:tab w:val="left" w:pos="1080"/>
              </w:tabs>
              <w:ind w:left="0"/>
              <w:jc w:val="center"/>
              <w:rPr>
                <w:rFonts w:ascii="Times New Roman" w:eastAsia="Arial" w:hAnsi="Times New Roman" w:cs="Times New Roman"/>
                <w:bCs/>
                <w:sz w:val="24"/>
                <w:szCs w:val="24"/>
              </w:rPr>
            </w:pPr>
            <w:r w:rsidRPr="00AC287D">
              <w:rPr>
                <w:rFonts w:ascii="Times New Roman" w:eastAsia="Arial" w:hAnsi="Times New Roman" w:cs="Times New Roman"/>
                <w:bCs/>
                <w:sz w:val="24"/>
                <w:szCs w:val="24"/>
              </w:rPr>
              <w:t>Máy in</w:t>
            </w:r>
          </w:p>
        </w:tc>
        <w:tc>
          <w:tcPr>
            <w:tcW w:w="2430" w:type="dxa"/>
          </w:tcPr>
          <w:p w:rsidR="00E43326" w:rsidRPr="00AC287D" w:rsidRDefault="00E43326" w:rsidP="002811E4">
            <w:pPr>
              <w:pStyle w:val="oancuaDanhsach"/>
              <w:tabs>
                <w:tab w:val="left" w:pos="1080"/>
              </w:tabs>
              <w:ind w:left="0"/>
              <w:jc w:val="center"/>
              <w:rPr>
                <w:rFonts w:ascii="Times New Roman" w:eastAsia="Arial" w:hAnsi="Times New Roman" w:cs="Times New Roman"/>
                <w:bCs/>
                <w:sz w:val="24"/>
                <w:szCs w:val="24"/>
              </w:rPr>
            </w:pPr>
            <w:r w:rsidRPr="00AC287D">
              <w:rPr>
                <w:rFonts w:ascii="Times New Roman" w:eastAsia="Arial" w:hAnsi="Times New Roman" w:cs="Times New Roman"/>
                <w:bCs/>
                <w:sz w:val="24"/>
                <w:szCs w:val="24"/>
              </w:rPr>
              <w:t>3</w:t>
            </w:r>
          </w:p>
        </w:tc>
        <w:tc>
          <w:tcPr>
            <w:tcW w:w="2160" w:type="dxa"/>
          </w:tcPr>
          <w:p w:rsidR="00E43326" w:rsidRPr="00AC287D" w:rsidRDefault="00E43326" w:rsidP="002811E4">
            <w:pPr>
              <w:pStyle w:val="oancuaDanhsach"/>
              <w:tabs>
                <w:tab w:val="left" w:pos="1080"/>
              </w:tabs>
              <w:ind w:left="0"/>
              <w:jc w:val="center"/>
              <w:rPr>
                <w:rFonts w:ascii="Times New Roman" w:eastAsia="Arial" w:hAnsi="Times New Roman" w:cs="Times New Roman"/>
                <w:bCs/>
                <w:sz w:val="24"/>
                <w:szCs w:val="24"/>
              </w:rPr>
            </w:pPr>
            <w:r w:rsidRPr="00AC287D">
              <w:rPr>
                <w:rFonts w:ascii="Times New Roman" w:eastAsia="Arial" w:hAnsi="Times New Roman" w:cs="Times New Roman"/>
                <w:bCs/>
                <w:sz w:val="24"/>
                <w:szCs w:val="24"/>
              </w:rPr>
              <w:t>In hóa đơn và biểu mẫu</w:t>
            </w:r>
          </w:p>
        </w:tc>
        <w:tc>
          <w:tcPr>
            <w:tcW w:w="2340" w:type="dxa"/>
          </w:tcPr>
          <w:p w:rsidR="00E43326" w:rsidRPr="00AC287D" w:rsidRDefault="00E43326" w:rsidP="002811E4">
            <w:pPr>
              <w:pStyle w:val="oancuaDanhsach"/>
              <w:tabs>
                <w:tab w:val="left" w:pos="1080"/>
              </w:tabs>
              <w:ind w:left="0"/>
              <w:jc w:val="center"/>
              <w:rPr>
                <w:rFonts w:ascii="Times New Roman" w:eastAsia="Arial" w:hAnsi="Times New Roman" w:cs="Times New Roman"/>
                <w:bCs/>
                <w:sz w:val="24"/>
                <w:szCs w:val="24"/>
              </w:rPr>
            </w:pPr>
            <w:r w:rsidRPr="00AC287D">
              <w:rPr>
                <w:rFonts w:ascii="Times New Roman" w:eastAsia="Arial" w:hAnsi="Times New Roman" w:cs="Times New Roman"/>
                <w:bCs/>
                <w:sz w:val="24"/>
                <w:szCs w:val="24"/>
              </w:rPr>
              <w:t>Hoạt động tốt</w:t>
            </w:r>
          </w:p>
        </w:tc>
      </w:tr>
    </w:tbl>
    <w:p w:rsidR="000E2717" w:rsidRPr="00AC287D" w:rsidRDefault="0064325A" w:rsidP="00E43E4A">
      <w:pPr>
        <w:pStyle w:val="oancuaDanhsach"/>
        <w:numPr>
          <w:ilvl w:val="0"/>
          <w:numId w:val="4"/>
        </w:numPr>
        <w:ind w:left="1440"/>
        <w:rPr>
          <w:rFonts w:ascii="Times New Roman" w:hAnsi="Times New Roman" w:cs="Times New Roman"/>
          <w:sz w:val="24"/>
          <w:szCs w:val="24"/>
        </w:rPr>
      </w:pPr>
      <w:r w:rsidRPr="00AC287D">
        <w:rPr>
          <w:rFonts w:ascii="Times New Roman" w:hAnsi="Times New Roman" w:cs="Times New Roman"/>
          <w:sz w:val="24"/>
          <w:szCs w:val="24"/>
        </w:rPr>
        <w:t>Các máy tính phải được kết nối với nhau bằng mạng LAN để có thể chia sẽ dữ liệu cho nhau.</w:t>
      </w:r>
    </w:p>
    <w:p w:rsidR="0064325A" w:rsidRPr="00AC287D" w:rsidRDefault="0064325A" w:rsidP="0064325A">
      <w:pPr>
        <w:pStyle w:val="oancuaDanhsach"/>
        <w:ind w:left="1440"/>
        <w:rPr>
          <w:rFonts w:ascii="Times New Roman" w:hAnsi="Times New Roman" w:cs="Times New Roman"/>
          <w:sz w:val="24"/>
          <w:szCs w:val="24"/>
        </w:rPr>
      </w:pPr>
    </w:p>
    <w:p w:rsidR="0064325A" w:rsidRPr="00AC287D" w:rsidRDefault="0064325A" w:rsidP="0064325A">
      <w:pPr>
        <w:pStyle w:val="oancuaDanhsach"/>
        <w:numPr>
          <w:ilvl w:val="1"/>
          <w:numId w:val="1"/>
        </w:numPr>
        <w:outlineLvl w:val="2"/>
        <w:rPr>
          <w:rFonts w:ascii="Times New Roman" w:hAnsi="Times New Roman" w:cs="Times New Roman"/>
          <w:b/>
          <w:sz w:val="24"/>
          <w:szCs w:val="24"/>
        </w:rPr>
      </w:pPr>
      <w:bookmarkStart w:id="14" w:name="_Toc518343985"/>
      <w:r w:rsidRPr="00AC287D">
        <w:rPr>
          <w:rFonts w:ascii="Times New Roman" w:hAnsi="Times New Roman" w:cs="Times New Roman"/>
          <w:b/>
          <w:sz w:val="24"/>
          <w:szCs w:val="24"/>
        </w:rPr>
        <w:t>Phần mềm</w:t>
      </w:r>
      <w:bookmarkEnd w:id="14"/>
    </w:p>
    <w:p w:rsidR="0064325A" w:rsidRPr="00AC287D" w:rsidRDefault="0064325A" w:rsidP="00E43E4A">
      <w:pPr>
        <w:pStyle w:val="oancuaDanhsach"/>
        <w:numPr>
          <w:ilvl w:val="0"/>
          <w:numId w:val="8"/>
        </w:numPr>
        <w:spacing w:after="0" w:line="360" w:lineRule="auto"/>
        <w:ind w:left="1440"/>
        <w:jc w:val="both"/>
        <w:rPr>
          <w:rFonts w:ascii="Times New Roman" w:hAnsi="Times New Roman" w:cs="Times New Roman"/>
          <w:sz w:val="24"/>
          <w:szCs w:val="24"/>
        </w:rPr>
      </w:pPr>
      <w:r w:rsidRPr="00AC287D">
        <w:rPr>
          <w:rFonts w:ascii="Times New Roman" w:hAnsi="Times New Roman" w:cs="Times New Roman"/>
          <w:sz w:val="24"/>
          <w:szCs w:val="24"/>
        </w:rPr>
        <w:t xml:space="preserve">Microsoft SQL Server có các công cụ và thư viện dành cho việc quản lý cơ sở dữ liệu của hệ thống. Cung cấp các dịch vụ truy cập đến cơ sở dữ liệu một cách có quản lý, sao lưu và phục hồi cơ sở dữ liệu. </w:t>
      </w:r>
    </w:p>
    <w:p w:rsidR="0064325A" w:rsidRPr="00AC287D" w:rsidRDefault="0064325A" w:rsidP="00E43E4A">
      <w:pPr>
        <w:pStyle w:val="oancuaDanhsach"/>
        <w:numPr>
          <w:ilvl w:val="0"/>
          <w:numId w:val="8"/>
        </w:numPr>
        <w:spacing w:after="0" w:line="360" w:lineRule="auto"/>
        <w:ind w:left="1440"/>
        <w:jc w:val="both"/>
        <w:rPr>
          <w:rFonts w:ascii="Times New Roman" w:hAnsi="Times New Roman" w:cs="Times New Roman"/>
          <w:sz w:val="24"/>
          <w:szCs w:val="24"/>
        </w:rPr>
      </w:pPr>
      <w:r w:rsidRPr="00AC287D">
        <w:rPr>
          <w:rFonts w:ascii="Times New Roman" w:hAnsi="Times New Roman" w:cs="Times New Roman"/>
          <w:sz w:val="24"/>
          <w:szCs w:val="24"/>
        </w:rPr>
        <w:t>Hệ điều hành: window 7 trở lên.</w:t>
      </w:r>
    </w:p>
    <w:p w:rsidR="0064325A" w:rsidRPr="00AC287D" w:rsidRDefault="0064325A" w:rsidP="00E43E4A">
      <w:pPr>
        <w:pStyle w:val="oancuaDanhsach"/>
        <w:numPr>
          <w:ilvl w:val="0"/>
          <w:numId w:val="8"/>
        </w:numPr>
        <w:spacing w:after="0" w:line="360" w:lineRule="auto"/>
        <w:ind w:left="1440"/>
        <w:jc w:val="both"/>
        <w:rPr>
          <w:rFonts w:ascii="Times New Roman" w:hAnsi="Times New Roman" w:cs="Times New Roman"/>
          <w:sz w:val="24"/>
          <w:szCs w:val="24"/>
        </w:rPr>
      </w:pPr>
      <w:r w:rsidRPr="00AC287D">
        <w:rPr>
          <w:rFonts w:ascii="Times New Roman" w:hAnsi="Times New Roman" w:cs="Times New Roman"/>
          <w:sz w:val="24"/>
          <w:szCs w:val="24"/>
        </w:rPr>
        <w:t>Nền tảng .NET Framework cung cấp các thư viện cần thiết cho việc thực thi phần mềm trên máy tính, cung cấp giao diện và tương tác giữa người dùng và máy tính</w:t>
      </w:r>
    </w:p>
    <w:p w:rsidR="0064325A" w:rsidRPr="00AC287D" w:rsidRDefault="0064325A" w:rsidP="00E43E4A">
      <w:pPr>
        <w:pStyle w:val="oancuaDanhsach"/>
        <w:numPr>
          <w:ilvl w:val="0"/>
          <w:numId w:val="8"/>
        </w:numPr>
        <w:spacing w:after="0" w:line="360" w:lineRule="auto"/>
        <w:ind w:left="1440"/>
        <w:jc w:val="both"/>
        <w:rPr>
          <w:rFonts w:ascii="Times New Roman" w:hAnsi="Times New Roman" w:cs="Times New Roman"/>
        </w:rPr>
      </w:pPr>
      <w:r w:rsidRPr="00AC287D">
        <w:rPr>
          <w:rFonts w:ascii="Times New Roman" w:hAnsi="Times New Roman" w:cs="Times New Roman"/>
          <w:sz w:val="24"/>
          <w:szCs w:val="24"/>
        </w:rPr>
        <w:t>Phần mềm tiện ích: MS Offices</w:t>
      </w:r>
    </w:p>
    <w:p w:rsidR="0064325A" w:rsidRPr="00AC287D" w:rsidRDefault="0064325A" w:rsidP="0064325A">
      <w:pPr>
        <w:pStyle w:val="oancuaDanhsach"/>
        <w:numPr>
          <w:ilvl w:val="1"/>
          <w:numId w:val="1"/>
        </w:numPr>
        <w:spacing w:after="0" w:line="360" w:lineRule="auto"/>
        <w:jc w:val="both"/>
        <w:outlineLvl w:val="2"/>
        <w:rPr>
          <w:rFonts w:ascii="Times New Roman" w:hAnsi="Times New Roman" w:cs="Times New Roman"/>
          <w:b/>
          <w:sz w:val="24"/>
          <w:szCs w:val="24"/>
        </w:rPr>
      </w:pPr>
      <w:bookmarkStart w:id="15" w:name="_Toc518343986"/>
      <w:r w:rsidRPr="00AC287D">
        <w:rPr>
          <w:rFonts w:ascii="Times New Roman" w:hAnsi="Times New Roman" w:cs="Times New Roman"/>
          <w:b/>
          <w:sz w:val="24"/>
          <w:szCs w:val="24"/>
        </w:rPr>
        <w:t>Con người</w:t>
      </w:r>
      <w:bookmarkEnd w:id="15"/>
    </w:p>
    <w:tbl>
      <w:tblPr>
        <w:tblStyle w:val="LiBang"/>
        <w:tblW w:w="8030" w:type="dxa"/>
        <w:tblInd w:w="655" w:type="dxa"/>
        <w:tblLook w:val="0000" w:firstRow="0" w:lastRow="0" w:firstColumn="0" w:lastColumn="0" w:noHBand="0" w:noVBand="0"/>
      </w:tblPr>
      <w:tblGrid>
        <w:gridCol w:w="2642"/>
        <w:gridCol w:w="2700"/>
        <w:gridCol w:w="2688"/>
      </w:tblGrid>
      <w:tr w:rsidR="0064325A" w:rsidRPr="00AC287D" w:rsidTr="00E1070C">
        <w:tc>
          <w:tcPr>
            <w:tcW w:w="2642" w:type="dxa"/>
          </w:tcPr>
          <w:p w:rsidR="0064325A" w:rsidRPr="00AC287D" w:rsidRDefault="0064325A" w:rsidP="00106AB4">
            <w:pPr>
              <w:pStyle w:val="oancuaDanhsach"/>
              <w:tabs>
                <w:tab w:val="left" w:pos="1080"/>
              </w:tabs>
              <w:ind w:left="0"/>
              <w:jc w:val="center"/>
              <w:rPr>
                <w:rFonts w:ascii="Times New Roman" w:eastAsia="Arial" w:hAnsi="Times New Roman" w:cs="Times New Roman"/>
                <w:b/>
                <w:sz w:val="24"/>
                <w:szCs w:val="24"/>
              </w:rPr>
            </w:pPr>
            <w:r w:rsidRPr="00AC287D">
              <w:rPr>
                <w:rFonts w:ascii="Times New Roman" w:eastAsia="Arial" w:hAnsi="Times New Roman" w:cs="Times New Roman"/>
                <w:b/>
                <w:sz w:val="24"/>
                <w:szCs w:val="24"/>
              </w:rPr>
              <w:t>Vị Trí</w:t>
            </w:r>
          </w:p>
        </w:tc>
        <w:tc>
          <w:tcPr>
            <w:tcW w:w="2700" w:type="dxa"/>
          </w:tcPr>
          <w:p w:rsidR="0064325A" w:rsidRPr="00AC287D" w:rsidRDefault="0064325A" w:rsidP="00106AB4">
            <w:pPr>
              <w:pStyle w:val="oancuaDanhsach"/>
              <w:tabs>
                <w:tab w:val="left" w:pos="1080"/>
              </w:tabs>
              <w:ind w:left="0"/>
              <w:jc w:val="center"/>
              <w:rPr>
                <w:rFonts w:ascii="Times New Roman" w:eastAsia="Arial" w:hAnsi="Times New Roman" w:cs="Times New Roman"/>
                <w:b/>
                <w:sz w:val="24"/>
                <w:szCs w:val="24"/>
              </w:rPr>
            </w:pPr>
            <w:r w:rsidRPr="00AC287D">
              <w:rPr>
                <w:rFonts w:ascii="Times New Roman" w:eastAsia="Arial" w:hAnsi="Times New Roman" w:cs="Times New Roman"/>
                <w:b/>
                <w:sz w:val="24"/>
                <w:szCs w:val="24"/>
              </w:rPr>
              <w:t>Số Lượng</w:t>
            </w:r>
          </w:p>
        </w:tc>
        <w:tc>
          <w:tcPr>
            <w:tcW w:w="2688" w:type="dxa"/>
          </w:tcPr>
          <w:p w:rsidR="0064325A" w:rsidRPr="00AC287D" w:rsidRDefault="0064325A" w:rsidP="00106AB4">
            <w:pPr>
              <w:pStyle w:val="oancuaDanhsach"/>
              <w:tabs>
                <w:tab w:val="left" w:pos="1080"/>
              </w:tabs>
              <w:ind w:left="0"/>
              <w:jc w:val="center"/>
              <w:rPr>
                <w:rFonts w:ascii="Times New Roman" w:eastAsia="Arial" w:hAnsi="Times New Roman" w:cs="Times New Roman"/>
                <w:b/>
                <w:sz w:val="24"/>
                <w:szCs w:val="24"/>
              </w:rPr>
            </w:pPr>
            <w:r w:rsidRPr="00AC287D">
              <w:rPr>
                <w:rFonts w:ascii="Times New Roman" w:eastAsia="Arial" w:hAnsi="Times New Roman" w:cs="Times New Roman"/>
                <w:b/>
                <w:sz w:val="24"/>
                <w:szCs w:val="24"/>
              </w:rPr>
              <w:t>Trình Độ</w:t>
            </w:r>
          </w:p>
        </w:tc>
      </w:tr>
      <w:tr w:rsidR="0064325A" w:rsidRPr="00AC287D" w:rsidTr="00E1070C">
        <w:tc>
          <w:tcPr>
            <w:tcW w:w="2642" w:type="dxa"/>
          </w:tcPr>
          <w:p w:rsidR="0064325A" w:rsidRPr="00AC287D" w:rsidRDefault="0064325A" w:rsidP="00106AB4">
            <w:pPr>
              <w:pStyle w:val="oancuaDanhsach"/>
              <w:tabs>
                <w:tab w:val="left" w:pos="1080"/>
              </w:tabs>
              <w:ind w:left="0"/>
              <w:jc w:val="center"/>
              <w:rPr>
                <w:rFonts w:ascii="Times New Roman" w:eastAsia="Arial" w:hAnsi="Times New Roman" w:cs="Times New Roman"/>
                <w:sz w:val="24"/>
                <w:szCs w:val="24"/>
              </w:rPr>
            </w:pPr>
            <w:r w:rsidRPr="00AC287D">
              <w:rPr>
                <w:rFonts w:ascii="Times New Roman" w:eastAsia="Arial" w:hAnsi="Times New Roman" w:cs="Times New Roman"/>
                <w:sz w:val="24"/>
                <w:szCs w:val="24"/>
              </w:rPr>
              <w:t>Lễ Tân</w:t>
            </w:r>
          </w:p>
        </w:tc>
        <w:tc>
          <w:tcPr>
            <w:tcW w:w="2700" w:type="dxa"/>
          </w:tcPr>
          <w:p w:rsidR="0064325A" w:rsidRPr="00AC287D" w:rsidRDefault="0064325A" w:rsidP="00106AB4">
            <w:pPr>
              <w:pStyle w:val="oancuaDanhsach"/>
              <w:tabs>
                <w:tab w:val="left" w:pos="1080"/>
              </w:tabs>
              <w:ind w:left="0"/>
              <w:jc w:val="center"/>
              <w:rPr>
                <w:rFonts w:ascii="Times New Roman" w:eastAsia="Arial" w:hAnsi="Times New Roman" w:cs="Times New Roman"/>
                <w:sz w:val="24"/>
                <w:szCs w:val="24"/>
              </w:rPr>
            </w:pPr>
            <w:r w:rsidRPr="00AC287D">
              <w:rPr>
                <w:rFonts w:ascii="Times New Roman" w:eastAsia="Arial" w:hAnsi="Times New Roman" w:cs="Times New Roman"/>
                <w:sz w:val="24"/>
                <w:szCs w:val="24"/>
              </w:rPr>
              <w:t>5</w:t>
            </w:r>
          </w:p>
        </w:tc>
        <w:tc>
          <w:tcPr>
            <w:tcW w:w="2688" w:type="dxa"/>
          </w:tcPr>
          <w:p w:rsidR="0064325A" w:rsidRPr="00AC287D" w:rsidRDefault="0064325A" w:rsidP="00106AB4">
            <w:pPr>
              <w:pStyle w:val="oancuaDanhsach"/>
              <w:tabs>
                <w:tab w:val="left" w:pos="1080"/>
              </w:tabs>
              <w:ind w:left="0"/>
              <w:jc w:val="center"/>
              <w:rPr>
                <w:rFonts w:ascii="Times New Roman" w:eastAsia="Arial" w:hAnsi="Times New Roman" w:cs="Times New Roman"/>
                <w:sz w:val="24"/>
                <w:szCs w:val="24"/>
              </w:rPr>
            </w:pPr>
            <w:r w:rsidRPr="00AC287D">
              <w:rPr>
                <w:rFonts w:ascii="Times New Roman" w:eastAsia="Arial" w:hAnsi="Times New Roman" w:cs="Times New Roman"/>
                <w:sz w:val="24"/>
                <w:szCs w:val="24"/>
              </w:rPr>
              <w:t>Trình độ ngoại ngữ và tin học bằng B trở lên</w:t>
            </w:r>
          </w:p>
        </w:tc>
      </w:tr>
      <w:tr w:rsidR="0064325A" w:rsidRPr="00AC287D" w:rsidTr="00E1070C">
        <w:tc>
          <w:tcPr>
            <w:tcW w:w="2642" w:type="dxa"/>
          </w:tcPr>
          <w:p w:rsidR="0064325A" w:rsidRPr="00AC287D" w:rsidRDefault="0064325A" w:rsidP="00106AB4">
            <w:pPr>
              <w:pStyle w:val="oancuaDanhsach"/>
              <w:tabs>
                <w:tab w:val="left" w:pos="1080"/>
              </w:tabs>
              <w:ind w:left="0"/>
              <w:jc w:val="center"/>
              <w:rPr>
                <w:rFonts w:ascii="Times New Roman" w:eastAsia="Arial" w:hAnsi="Times New Roman" w:cs="Times New Roman"/>
                <w:sz w:val="24"/>
                <w:szCs w:val="24"/>
              </w:rPr>
            </w:pPr>
            <w:r w:rsidRPr="00AC287D">
              <w:rPr>
                <w:rFonts w:ascii="Times New Roman" w:eastAsia="Arial" w:hAnsi="Times New Roman" w:cs="Times New Roman"/>
                <w:sz w:val="24"/>
                <w:szCs w:val="24"/>
              </w:rPr>
              <w:t>Nhân viên trực và nhận đơn đặt tiệc</w:t>
            </w:r>
          </w:p>
        </w:tc>
        <w:tc>
          <w:tcPr>
            <w:tcW w:w="2700" w:type="dxa"/>
          </w:tcPr>
          <w:p w:rsidR="0064325A" w:rsidRPr="00AC287D" w:rsidRDefault="0064325A" w:rsidP="00106AB4">
            <w:pPr>
              <w:pStyle w:val="oancuaDanhsach"/>
              <w:tabs>
                <w:tab w:val="left" w:pos="1080"/>
              </w:tabs>
              <w:ind w:left="0"/>
              <w:jc w:val="center"/>
              <w:rPr>
                <w:rFonts w:ascii="Times New Roman" w:eastAsia="Arial" w:hAnsi="Times New Roman" w:cs="Times New Roman"/>
                <w:sz w:val="24"/>
                <w:szCs w:val="24"/>
              </w:rPr>
            </w:pPr>
            <w:r w:rsidRPr="00AC287D">
              <w:rPr>
                <w:rFonts w:ascii="Times New Roman" w:eastAsia="Arial" w:hAnsi="Times New Roman" w:cs="Times New Roman"/>
                <w:sz w:val="24"/>
                <w:szCs w:val="24"/>
              </w:rPr>
              <w:t>5</w:t>
            </w:r>
          </w:p>
        </w:tc>
        <w:tc>
          <w:tcPr>
            <w:tcW w:w="2688" w:type="dxa"/>
          </w:tcPr>
          <w:p w:rsidR="0064325A" w:rsidRPr="00AC287D" w:rsidRDefault="0064325A" w:rsidP="00106AB4">
            <w:pPr>
              <w:pStyle w:val="oancuaDanhsach"/>
              <w:tabs>
                <w:tab w:val="left" w:pos="1080"/>
              </w:tabs>
              <w:ind w:left="0"/>
              <w:jc w:val="center"/>
              <w:rPr>
                <w:rFonts w:ascii="Times New Roman" w:eastAsia="Arial" w:hAnsi="Times New Roman" w:cs="Times New Roman"/>
                <w:sz w:val="24"/>
                <w:szCs w:val="24"/>
              </w:rPr>
            </w:pPr>
            <w:r w:rsidRPr="00AC287D">
              <w:rPr>
                <w:rFonts w:ascii="Times New Roman" w:eastAsia="Arial" w:hAnsi="Times New Roman" w:cs="Times New Roman"/>
                <w:sz w:val="24"/>
                <w:szCs w:val="24"/>
              </w:rPr>
              <w:t>Trình độ ngoại ngữ và tin học bằng B trở lên.</w:t>
            </w:r>
          </w:p>
        </w:tc>
      </w:tr>
      <w:tr w:rsidR="0064325A" w:rsidRPr="00AC287D" w:rsidTr="00E1070C">
        <w:tc>
          <w:tcPr>
            <w:tcW w:w="2642" w:type="dxa"/>
          </w:tcPr>
          <w:p w:rsidR="0064325A" w:rsidRPr="00AC287D" w:rsidRDefault="0064325A" w:rsidP="00106AB4">
            <w:pPr>
              <w:pStyle w:val="oancuaDanhsach"/>
              <w:tabs>
                <w:tab w:val="left" w:pos="1080"/>
              </w:tabs>
              <w:ind w:left="0"/>
              <w:jc w:val="center"/>
              <w:rPr>
                <w:rFonts w:ascii="Times New Roman" w:eastAsia="Arial" w:hAnsi="Times New Roman" w:cs="Times New Roman"/>
                <w:sz w:val="24"/>
                <w:szCs w:val="24"/>
              </w:rPr>
            </w:pPr>
            <w:r w:rsidRPr="00AC287D">
              <w:rPr>
                <w:rFonts w:ascii="Times New Roman" w:eastAsia="Arial" w:hAnsi="Times New Roman" w:cs="Times New Roman"/>
                <w:sz w:val="24"/>
                <w:szCs w:val="24"/>
              </w:rPr>
              <w:t>Quản lý</w:t>
            </w:r>
          </w:p>
        </w:tc>
        <w:tc>
          <w:tcPr>
            <w:tcW w:w="2700" w:type="dxa"/>
          </w:tcPr>
          <w:p w:rsidR="0064325A" w:rsidRPr="00AC287D" w:rsidRDefault="0064325A" w:rsidP="00106AB4">
            <w:pPr>
              <w:pStyle w:val="oancuaDanhsach"/>
              <w:tabs>
                <w:tab w:val="left" w:pos="1080"/>
              </w:tabs>
              <w:ind w:left="0"/>
              <w:jc w:val="center"/>
              <w:rPr>
                <w:rFonts w:ascii="Times New Roman" w:eastAsia="Arial" w:hAnsi="Times New Roman" w:cs="Times New Roman"/>
                <w:sz w:val="24"/>
                <w:szCs w:val="24"/>
              </w:rPr>
            </w:pPr>
            <w:r w:rsidRPr="00AC287D">
              <w:rPr>
                <w:rFonts w:ascii="Times New Roman" w:eastAsia="Arial" w:hAnsi="Times New Roman" w:cs="Times New Roman"/>
                <w:sz w:val="24"/>
                <w:szCs w:val="24"/>
              </w:rPr>
              <w:t>3</w:t>
            </w:r>
          </w:p>
        </w:tc>
        <w:tc>
          <w:tcPr>
            <w:tcW w:w="2688" w:type="dxa"/>
          </w:tcPr>
          <w:p w:rsidR="0064325A" w:rsidRPr="00AC287D" w:rsidRDefault="0064325A" w:rsidP="00106AB4">
            <w:pPr>
              <w:pStyle w:val="oancuaDanhsach"/>
              <w:tabs>
                <w:tab w:val="left" w:pos="1080"/>
              </w:tabs>
              <w:ind w:left="0"/>
              <w:jc w:val="center"/>
              <w:rPr>
                <w:rFonts w:ascii="Times New Roman" w:eastAsia="Arial" w:hAnsi="Times New Roman" w:cs="Times New Roman"/>
                <w:sz w:val="24"/>
                <w:szCs w:val="24"/>
              </w:rPr>
            </w:pPr>
            <w:r w:rsidRPr="00AC287D">
              <w:rPr>
                <w:rFonts w:ascii="Times New Roman" w:eastAsia="Arial" w:hAnsi="Times New Roman" w:cs="Times New Roman"/>
                <w:sz w:val="24"/>
                <w:szCs w:val="24"/>
              </w:rPr>
              <w:t>Có trình độ tin học bằng B trở lên và tốt nghiệp ngành quản lý kinh doan.</w:t>
            </w:r>
          </w:p>
        </w:tc>
      </w:tr>
      <w:tr w:rsidR="0064325A" w:rsidRPr="00AC287D" w:rsidTr="00E1070C">
        <w:tc>
          <w:tcPr>
            <w:tcW w:w="2642" w:type="dxa"/>
          </w:tcPr>
          <w:p w:rsidR="0064325A" w:rsidRPr="00AC287D" w:rsidRDefault="0064325A" w:rsidP="00106AB4">
            <w:pPr>
              <w:pStyle w:val="oancuaDanhsach"/>
              <w:tabs>
                <w:tab w:val="left" w:pos="1080"/>
              </w:tabs>
              <w:ind w:left="0"/>
              <w:jc w:val="center"/>
              <w:rPr>
                <w:rFonts w:ascii="Times New Roman" w:eastAsia="Arial" w:hAnsi="Times New Roman" w:cs="Times New Roman"/>
                <w:sz w:val="24"/>
                <w:szCs w:val="24"/>
              </w:rPr>
            </w:pPr>
            <w:r w:rsidRPr="00AC287D">
              <w:rPr>
                <w:rFonts w:ascii="Times New Roman" w:eastAsia="Arial" w:hAnsi="Times New Roman" w:cs="Times New Roman"/>
                <w:sz w:val="24"/>
                <w:szCs w:val="24"/>
              </w:rPr>
              <w:t>Nhân viên kiểm toán</w:t>
            </w:r>
          </w:p>
        </w:tc>
        <w:tc>
          <w:tcPr>
            <w:tcW w:w="2700" w:type="dxa"/>
          </w:tcPr>
          <w:p w:rsidR="0064325A" w:rsidRPr="00AC287D" w:rsidRDefault="0064325A" w:rsidP="00106AB4">
            <w:pPr>
              <w:pStyle w:val="oancuaDanhsach"/>
              <w:tabs>
                <w:tab w:val="left" w:pos="1080"/>
              </w:tabs>
              <w:ind w:left="0"/>
              <w:jc w:val="center"/>
              <w:rPr>
                <w:rFonts w:ascii="Times New Roman" w:eastAsia="Arial" w:hAnsi="Times New Roman" w:cs="Times New Roman"/>
                <w:sz w:val="24"/>
                <w:szCs w:val="24"/>
              </w:rPr>
            </w:pPr>
            <w:r w:rsidRPr="00AC287D">
              <w:rPr>
                <w:rFonts w:ascii="Times New Roman" w:eastAsia="Arial" w:hAnsi="Times New Roman" w:cs="Times New Roman"/>
                <w:sz w:val="24"/>
                <w:szCs w:val="24"/>
              </w:rPr>
              <w:t>5</w:t>
            </w:r>
          </w:p>
        </w:tc>
        <w:tc>
          <w:tcPr>
            <w:tcW w:w="2688" w:type="dxa"/>
          </w:tcPr>
          <w:p w:rsidR="0064325A" w:rsidRPr="00AC287D" w:rsidRDefault="0064325A" w:rsidP="00106AB4">
            <w:pPr>
              <w:pStyle w:val="oancuaDanhsach"/>
              <w:tabs>
                <w:tab w:val="left" w:pos="1080"/>
              </w:tabs>
              <w:ind w:left="0"/>
              <w:jc w:val="center"/>
              <w:rPr>
                <w:rFonts w:ascii="Times New Roman" w:eastAsia="Arial" w:hAnsi="Times New Roman" w:cs="Times New Roman"/>
                <w:sz w:val="24"/>
                <w:szCs w:val="24"/>
              </w:rPr>
            </w:pPr>
            <w:r w:rsidRPr="00AC287D">
              <w:rPr>
                <w:rFonts w:ascii="Times New Roman" w:eastAsia="Arial" w:hAnsi="Times New Roman" w:cs="Times New Roman"/>
                <w:sz w:val="24"/>
                <w:szCs w:val="24"/>
              </w:rPr>
              <w:t>Tốt nghiệp ngành kiểm toán và có chứng chỉ tin học bằng B trở lên.</w:t>
            </w:r>
          </w:p>
        </w:tc>
      </w:tr>
      <w:tr w:rsidR="0064325A" w:rsidRPr="00AC287D" w:rsidTr="00E1070C">
        <w:tc>
          <w:tcPr>
            <w:tcW w:w="2642" w:type="dxa"/>
          </w:tcPr>
          <w:p w:rsidR="0064325A" w:rsidRPr="00AC287D" w:rsidRDefault="0064325A" w:rsidP="00106AB4">
            <w:pPr>
              <w:pStyle w:val="oancuaDanhsach"/>
              <w:tabs>
                <w:tab w:val="left" w:pos="1080"/>
              </w:tabs>
              <w:ind w:left="0"/>
              <w:jc w:val="center"/>
              <w:rPr>
                <w:rFonts w:ascii="Times New Roman" w:eastAsia="Arial" w:hAnsi="Times New Roman" w:cs="Times New Roman"/>
                <w:sz w:val="24"/>
                <w:szCs w:val="24"/>
              </w:rPr>
            </w:pPr>
            <w:r w:rsidRPr="00AC287D">
              <w:rPr>
                <w:rFonts w:ascii="Times New Roman" w:eastAsia="Arial" w:hAnsi="Times New Roman" w:cs="Times New Roman"/>
                <w:sz w:val="24"/>
                <w:szCs w:val="24"/>
              </w:rPr>
              <w:t>Nhân viên kỹ thuật</w:t>
            </w:r>
          </w:p>
        </w:tc>
        <w:tc>
          <w:tcPr>
            <w:tcW w:w="2700" w:type="dxa"/>
          </w:tcPr>
          <w:p w:rsidR="0064325A" w:rsidRPr="00AC287D" w:rsidRDefault="0064325A" w:rsidP="00106AB4">
            <w:pPr>
              <w:pStyle w:val="oancuaDanhsach"/>
              <w:tabs>
                <w:tab w:val="left" w:pos="1080"/>
              </w:tabs>
              <w:ind w:left="0"/>
              <w:jc w:val="center"/>
              <w:rPr>
                <w:rFonts w:ascii="Times New Roman" w:eastAsia="Arial" w:hAnsi="Times New Roman" w:cs="Times New Roman"/>
                <w:sz w:val="24"/>
                <w:szCs w:val="24"/>
              </w:rPr>
            </w:pPr>
            <w:r w:rsidRPr="00AC287D">
              <w:rPr>
                <w:rFonts w:ascii="Times New Roman" w:eastAsia="Arial" w:hAnsi="Times New Roman" w:cs="Times New Roman"/>
                <w:sz w:val="24"/>
                <w:szCs w:val="24"/>
              </w:rPr>
              <w:t>2</w:t>
            </w:r>
          </w:p>
        </w:tc>
        <w:tc>
          <w:tcPr>
            <w:tcW w:w="2688" w:type="dxa"/>
          </w:tcPr>
          <w:p w:rsidR="0064325A" w:rsidRPr="00AC287D" w:rsidRDefault="0064325A" w:rsidP="00106AB4">
            <w:pPr>
              <w:pStyle w:val="oancuaDanhsach"/>
              <w:tabs>
                <w:tab w:val="left" w:pos="1080"/>
              </w:tabs>
              <w:ind w:left="0"/>
              <w:jc w:val="center"/>
              <w:rPr>
                <w:rFonts w:ascii="Times New Roman" w:eastAsia="Arial" w:hAnsi="Times New Roman" w:cs="Times New Roman"/>
                <w:sz w:val="24"/>
                <w:szCs w:val="24"/>
              </w:rPr>
            </w:pPr>
            <w:r w:rsidRPr="00AC287D">
              <w:rPr>
                <w:rFonts w:ascii="Times New Roman" w:eastAsia="Arial" w:hAnsi="Times New Roman" w:cs="Times New Roman"/>
                <w:sz w:val="24"/>
                <w:szCs w:val="24"/>
              </w:rPr>
              <w:t>Tốt nghiệp ngành công nghệ thông tin.</w:t>
            </w:r>
          </w:p>
        </w:tc>
      </w:tr>
    </w:tbl>
    <w:p w:rsidR="00544A5F" w:rsidRDefault="00544A5F" w:rsidP="00686B7B">
      <w:pPr>
        <w:jc w:val="both"/>
      </w:pPr>
      <w:r>
        <w:br w:type="page"/>
      </w:r>
    </w:p>
    <w:p w:rsidR="00686B7B" w:rsidRDefault="00686B7B" w:rsidP="00686B7B">
      <w:pPr>
        <w:jc w:val="both"/>
      </w:pPr>
    </w:p>
    <w:p w:rsidR="00686B7B" w:rsidRPr="00AC287D" w:rsidRDefault="00686B7B" w:rsidP="008F09C2">
      <w:pPr>
        <w:pStyle w:val="u1"/>
        <w:rPr>
          <w:sz w:val="32"/>
          <w:szCs w:val="32"/>
        </w:rPr>
      </w:pPr>
      <w:bookmarkStart w:id="16" w:name="_Toc518343987"/>
      <w:r w:rsidRPr="00AC287D">
        <w:rPr>
          <w:sz w:val="32"/>
          <w:szCs w:val="32"/>
        </w:rPr>
        <w:t>Chương 2: Phân tích</w:t>
      </w:r>
      <w:bookmarkEnd w:id="16"/>
    </w:p>
    <w:p w:rsidR="00686B7B" w:rsidRPr="00AC287D" w:rsidRDefault="00695046" w:rsidP="00E43E4A">
      <w:pPr>
        <w:pStyle w:val="oancuaDanhsach"/>
        <w:numPr>
          <w:ilvl w:val="0"/>
          <w:numId w:val="9"/>
        </w:numPr>
        <w:jc w:val="both"/>
        <w:outlineLvl w:val="1"/>
        <w:rPr>
          <w:rFonts w:ascii="Times New Roman" w:hAnsi="Times New Roman" w:cs="Times New Roman"/>
          <w:b/>
          <w:sz w:val="24"/>
          <w:szCs w:val="24"/>
        </w:rPr>
      </w:pPr>
      <w:bookmarkStart w:id="17" w:name="_Toc518343988"/>
      <w:r w:rsidRPr="00AC287D">
        <w:rPr>
          <w:rFonts w:ascii="Times New Roman" w:hAnsi="Times New Roman" w:cs="Times New Roman"/>
          <w:b/>
          <w:sz w:val="24"/>
          <w:szCs w:val="24"/>
        </w:rPr>
        <w:t>Lược đồ phân rã chức năng FDD</w:t>
      </w:r>
      <w:bookmarkEnd w:id="17"/>
    </w:p>
    <w:p w:rsidR="00544A5F" w:rsidRPr="00AC287D" w:rsidRDefault="00544A5F" w:rsidP="00E43E4A">
      <w:pPr>
        <w:pStyle w:val="oancuaDanhsach"/>
        <w:numPr>
          <w:ilvl w:val="1"/>
          <w:numId w:val="9"/>
        </w:numPr>
        <w:jc w:val="both"/>
        <w:outlineLvl w:val="2"/>
        <w:rPr>
          <w:rFonts w:ascii="Times New Roman" w:hAnsi="Times New Roman" w:cs="Times New Roman"/>
          <w:b/>
          <w:sz w:val="24"/>
          <w:szCs w:val="24"/>
        </w:rPr>
      </w:pPr>
      <w:bookmarkStart w:id="18" w:name="_Toc518343989"/>
      <w:r w:rsidRPr="00AC287D">
        <w:rPr>
          <w:rFonts w:ascii="Times New Roman" w:hAnsi="Times New Roman" w:cs="Times New Roman"/>
          <w:b/>
          <w:sz w:val="24"/>
          <w:szCs w:val="24"/>
        </w:rPr>
        <w:t>Lược đồ FDD</w:t>
      </w:r>
      <w:bookmarkEnd w:id="18"/>
    </w:p>
    <w:p w:rsidR="00544A5F" w:rsidRDefault="00544A5F" w:rsidP="00544A5F">
      <w:pPr>
        <w:pStyle w:val="oancuaDanhsach"/>
        <w:ind w:left="-1080"/>
        <w:jc w:val="both"/>
        <w:rPr>
          <w:sz w:val="24"/>
          <w:szCs w:val="24"/>
        </w:rPr>
      </w:pPr>
      <w:r>
        <w:rPr>
          <w:noProof/>
        </w:rPr>
        <w:drawing>
          <wp:inline distT="0" distB="0" distL="0" distR="0" wp14:anchorId="0ADF5B92" wp14:editId="6AF12ABF">
            <wp:extent cx="7305675" cy="4038600"/>
            <wp:effectExtent l="0" t="0" r="9525" b="0"/>
            <wp:docPr id="35" name="Picture 1" descr="https://documents.lucidchart.com/documents/53201585-7e35-417b-bd4c-6b2f79d4dcc5/pages/0_0?a=2726&amp;x=-336&amp;y=333&amp;w=1860&amp;h=1024&amp;store=1&amp;accept=image%2F*&amp;auth=LCA%203572023ec983164cead73f1d4c22d8d93bb70c65-ts%3D1530460257"/>
            <wp:cNvGraphicFramePr/>
            <a:graphic xmlns:a="http://schemas.openxmlformats.org/drawingml/2006/main">
              <a:graphicData uri="http://schemas.openxmlformats.org/drawingml/2006/picture">
                <pic:pic xmlns:pic="http://schemas.openxmlformats.org/drawingml/2006/picture">
                  <pic:nvPicPr>
                    <pic:cNvPr id="1" name="Picture 1" descr="https://documents.lucidchart.com/documents/53201585-7e35-417b-bd4c-6b2f79d4dcc5/pages/0_0?a=2726&amp;x=-336&amp;y=333&amp;w=1860&amp;h=1024&amp;store=1&amp;accept=image%2F*&amp;auth=LCA%203572023ec983164cead73f1d4c22d8d93bb70c65-ts%3D1530460257"/>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305675" cy="4038600"/>
                    </a:xfrm>
                    <a:prstGeom prst="rect">
                      <a:avLst/>
                    </a:prstGeom>
                    <a:noFill/>
                    <a:ln>
                      <a:noFill/>
                    </a:ln>
                  </pic:spPr>
                </pic:pic>
              </a:graphicData>
            </a:graphic>
          </wp:inline>
        </w:drawing>
      </w:r>
    </w:p>
    <w:p w:rsidR="00544A5F" w:rsidRDefault="00544A5F" w:rsidP="00544A5F">
      <w:pPr>
        <w:pStyle w:val="oancuaDanhsach"/>
        <w:ind w:left="-1080"/>
        <w:jc w:val="both"/>
        <w:rPr>
          <w:sz w:val="24"/>
          <w:szCs w:val="24"/>
        </w:rPr>
      </w:pPr>
    </w:p>
    <w:p w:rsidR="00544A5F" w:rsidRPr="00AC287D" w:rsidRDefault="00544A5F" w:rsidP="00E43E4A">
      <w:pPr>
        <w:pStyle w:val="oancuaDanhsach"/>
        <w:numPr>
          <w:ilvl w:val="1"/>
          <w:numId w:val="9"/>
        </w:numPr>
        <w:jc w:val="both"/>
        <w:outlineLvl w:val="2"/>
        <w:rPr>
          <w:rFonts w:ascii="Times New Roman" w:hAnsi="Times New Roman" w:cs="Times New Roman"/>
          <w:b/>
          <w:sz w:val="24"/>
          <w:szCs w:val="24"/>
        </w:rPr>
      </w:pPr>
      <w:bookmarkStart w:id="19" w:name="_Toc518343990"/>
      <w:r w:rsidRPr="00AC287D">
        <w:rPr>
          <w:rFonts w:ascii="Times New Roman" w:hAnsi="Times New Roman" w:cs="Times New Roman"/>
          <w:b/>
          <w:sz w:val="24"/>
          <w:szCs w:val="24"/>
        </w:rPr>
        <w:t>Bảng giải thích/Mô tả chức năng</w:t>
      </w:r>
      <w:bookmarkEnd w:id="19"/>
    </w:p>
    <w:tbl>
      <w:tblPr>
        <w:tblStyle w:val="Bongchuthich"/>
        <w:tblW w:w="8640" w:type="dxa"/>
        <w:tblInd w:w="715" w:type="dxa"/>
        <w:tblLook w:val="04A0" w:firstRow="1" w:lastRow="0" w:firstColumn="1" w:lastColumn="0" w:noHBand="0" w:noVBand="1"/>
      </w:tblPr>
      <w:tblGrid>
        <w:gridCol w:w="1975"/>
        <w:gridCol w:w="6665"/>
      </w:tblGrid>
      <w:tr w:rsidR="00544A5F" w:rsidRPr="00AC287D" w:rsidTr="001002C8">
        <w:trPr>
          <w:trHeight w:val="656"/>
        </w:trPr>
        <w:tc>
          <w:tcPr>
            <w:tcW w:w="1975" w:type="dxa"/>
            <w:tcBorders>
              <w:top w:val="single" w:sz="4" w:space="0" w:color="auto"/>
              <w:left w:val="single" w:sz="4" w:space="0" w:color="auto"/>
              <w:bottom w:val="single" w:sz="4" w:space="0" w:color="auto"/>
              <w:right w:val="single" w:sz="4" w:space="0" w:color="auto"/>
            </w:tcBorders>
            <w:vAlign w:val="center"/>
            <w:hideMark/>
          </w:tcPr>
          <w:p w:rsidR="00544A5F" w:rsidRPr="00AC287D" w:rsidRDefault="00544A5F">
            <w:pPr>
              <w:rPr>
                <w:rFonts w:ascii="Times New Roman" w:hAnsi="Times New Roman" w:cs="Times New Roman"/>
                <w:b/>
                <w:sz w:val="24"/>
                <w:szCs w:val="24"/>
              </w:rPr>
            </w:pPr>
            <w:r w:rsidRPr="00AC287D">
              <w:rPr>
                <w:rFonts w:ascii="Times New Roman" w:hAnsi="Times New Roman" w:cs="Times New Roman"/>
                <w:b/>
                <w:sz w:val="24"/>
                <w:szCs w:val="24"/>
              </w:rPr>
              <w:t>Chức Năng</w:t>
            </w:r>
          </w:p>
        </w:tc>
        <w:tc>
          <w:tcPr>
            <w:tcW w:w="6665" w:type="dxa"/>
            <w:tcBorders>
              <w:top w:val="single" w:sz="4" w:space="0" w:color="auto"/>
              <w:left w:val="single" w:sz="4" w:space="0" w:color="auto"/>
              <w:bottom w:val="single" w:sz="4" w:space="0" w:color="auto"/>
              <w:right w:val="single" w:sz="4" w:space="0" w:color="auto"/>
            </w:tcBorders>
            <w:vAlign w:val="center"/>
            <w:hideMark/>
          </w:tcPr>
          <w:p w:rsidR="00544A5F" w:rsidRPr="00AC287D" w:rsidRDefault="00544A5F">
            <w:pPr>
              <w:rPr>
                <w:rFonts w:ascii="Times New Roman" w:hAnsi="Times New Roman" w:cs="Times New Roman"/>
                <w:b/>
                <w:sz w:val="24"/>
                <w:szCs w:val="24"/>
              </w:rPr>
            </w:pPr>
            <w:r w:rsidRPr="00AC287D">
              <w:rPr>
                <w:rFonts w:ascii="Times New Roman" w:hAnsi="Times New Roman" w:cs="Times New Roman"/>
                <w:b/>
                <w:sz w:val="24"/>
                <w:szCs w:val="24"/>
              </w:rPr>
              <w:t>Mô Tả Chức Năng</w:t>
            </w:r>
          </w:p>
        </w:tc>
      </w:tr>
      <w:tr w:rsidR="00544A5F" w:rsidRPr="00AC287D" w:rsidTr="001002C8">
        <w:trPr>
          <w:trHeight w:val="552"/>
        </w:trPr>
        <w:tc>
          <w:tcPr>
            <w:tcW w:w="1975" w:type="dxa"/>
            <w:tcBorders>
              <w:top w:val="single" w:sz="4" w:space="0" w:color="auto"/>
              <w:left w:val="single" w:sz="4" w:space="0" w:color="auto"/>
              <w:bottom w:val="single" w:sz="4" w:space="0" w:color="auto"/>
              <w:right w:val="single" w:sz="4" w:space="0" w:color="auto"/>
            </w:tcBorders>
            <w:vAlign w:val="center"/>
            <w:hideMark/>
          </w:tcPr>
          <w:p w:rsidR="00544A5F" w:rsidRPr="00AC287D" w:rsidRDefault="00544A5F">
            <w:pPr>
              <w:rPr>
                <w:rFonts w:ascii="Times New Roman" w:hAnsi="Times New Roman" w:cs="Times New Roman"/>
                <w:sz w:val="24"/>
                <w:szCs w:val="24"/>
              </w:rPr>
            </w:pPr>
            <w:r w:rsidRPr="00AC287D">
              <w:rPr>
                <w:rFonts w:ascii="Times New Roman" w:hAnsi="Times New Roman" w:cs="Times New Roman"/>
                <w:sz w:val="24"/>
                <w:szCs w:val="24"/>
              </w:rPr>
              <w:t>1.Quản Lí Sảnh</w:t>
            </w:r>
          </w:p>
        </w:tc>
        <w:tc>
          <w:tcPr>
            <w:tcW w:w="6665" w:type="dxa"/>
            <w:tcBorders>
              <w:top w:val="single" w:sz="4" w:space="0" w:color="auto"/>
              <w:left w:val="single" w:sz="4" w:space="0" w:color="auto"/>
              <w:bottom w:val="single" w:sz="4" w:space="0" w:color="auto"/>
              <w:right w:val="single" w:sz="4" w:space="0" w:color="auto"/>
            </w:tcBorders>
            <w:vAlign w:val="center"/>
            <w:hideMark/>
          </w:tcPr>
          <w:p w:rsidR="00544A5F" w:rsidRPr="00AC287D" w:rsidRDefault="00544A5F">
            <w:pPr>
              <w:rPr>
                <w:rFonts w:ascii="Times New Roman" w:hAnsi="Times New Roman" w:cs="Times New Roman"/>
                <w:sz w:val="24"/>
                <w:szCs w:val="24"/>
              </w:rPr>
            </w:pPr>
            <w:r w:rsidRPr="00AC287D">
              <w:rPr>
                <w:rFonts w:ascii="Times New Roman" w:hAnsi="Times New Roman" w:cs="Times New Roman"/>
                <w:sz w:val="24"/>
                <w:szCs w:val="24"/>
              </w:rPr>
              <w:t>Cập nhật thông tin của sảnh</w:t>
            </w:r>
            <w:r w:rsidR="008F09C2" w:rsidRPr="00AC287D">
              <w:rPr>
                <w:rFonts w:ascii="Times New Roman" w:hAnsi="Times New Roman" w:cs="Times New Roman"/>
                <w:sz w:val="24"/>
                <w:szCs w:val="24"/>
              </w:rPr>
              <w:t xml:space="preserve"> </w:t>
            </w:r>
            <w:r w:rsidRPr="00AC287D">
              <w:rPr>
                <w:rFonts w:ascii="Times New Roman" w:hAnsi="Times New Roman" w:cs="Times New Roman"/>
                <w:sz w:val="24"/>
                <w:szCs w:val="24"/>
              </w:rPr>
              <w:t xml:space="preserve">(Thêm, Xóa, Sửa) </w:t>
            </w:r>
            <w:r w:rsidRPr="00AC287D">
              <w:rPr>
                <w:rFonts w:ascii="Times New Roman" w:hAnsi="Times New Roman" w:cs="Times New Roman"/>
                <w:sz w:val="24"/>
                <w:szCs w:val="24"/>
              </w:rPr>
              <w:sym w:font="Wingdings" w:char="F0E8"/>
            </w:r>
            <w:r w:rsidRPr="00AC287D">
              <w:rPr>
                <w:rFonts w:ascii="Times New Roman" w:hAnsi="Times New Roman" w:cs="Times New Roman"/>
                <w:sz w:val="24"/>
                <w:szCs w:val="24"/>
              </w:rPr>
              <w:t xml:space="preserve"> Hiển thị danh sách sảnh</w:t>
            </w:r>
          </w:p>
        </w:tc>
      </w:tr>
      <w:tr w:rsidR="00544A5F" w:rsidRPr="00AC287D" w:rsidTr="001002C8">
        <w:trPr>
          <w:trHeight w:val="560"/>
        </w:trPr>
        <w:tc>
          <w:tcPr>
            <w:tcW w:w="1975" w:type="dxa"/>
            <w:tcBorders>
              <w:top w:val="single" w:sz="4" w:space="0" w:color="auto"/>
              <w:left w:val="single" w:sz="4" w:space="0" w:color="auto"/>
              <w:bottom w:val="single" w:sz="4" w:space="0" w:color="auto"/>
              <w:right w:val="single" w:sz="4" w:space="0" w:color="auto"/>
            </w:tcBorders>
            <w:vAlign w:val="center"/>
            <w:hideMark/>
          </w:tcPr>
          <w:p w:rsidR="00544A5F" w:rsidRPr="00AC287D" w:rsidRDefault="00544A5F">
            <w:pPr>
              <w:rPr>
                <w:rFonts w:ascii="Times New Roman" w:hAnsi="Times New Roman" w:cs="Times New Roman"/>
                <w:sz w:val="24"/>
                <w:szCs w:val="24"/>
              </w:rPr>
            </w:pPr>
            <w:r w:rsidRPr="00AC287D">
              <w:rPr>
                <w:rFonts w:ascii="Times New Roman" w:hAnsi="Times New Roman" w:cs="Times New Roman"/>
                <w:sz w:val="24"/>
                <w:szCs w:val="24"/>
              </w:rPr>
              <w:t>2.Lập Hợp Đồng</w:t>
            </w:r>
          </w:p>
        </w:tc>
        <w:tc>
          <w:tcPr>
            <w:tcW w:w="6665" w:type="dxa"/>
            <w:tcBorders>
              <w:top w:val="single" w:sz="4" w:space="0" w:color="auto"/>
              <w:left w:val="single" w:sz="4" w:space="0" w:color="auto"/>
              <w:bottom w:val="single" w:sz="4" w:space="0" w:color="auto"/>
              <w:right w:val="single" w:sz="4" w:space="0" w:color="auto"/>
            </w:tcBorders>
            <w:vAlign w:val="center"/>
            <w:hideMark/>
          </w:tcPr>
          <w:p w:rsidR="00544A5F" w:rsidRPr="00AC287D" w:rsidRDefault="00544A5F">
            <w:pPr>
              <w:rPr>
                <w:rFonts w:ascii="Times New Roman" w:hAnsi="Times New Roman" w:cs="Times New Roman"/>
                <w:sz w:val="24"/>
                <w:szCs w:val="24"/>
              </w:rPr>
            </w:pPr>
            <w:r w:rsidRPr="00AC287D">
              <w:rPr>
                <w:rFonts w:ascii="Times New Roman" w:hAnsi="Times New Roman" w:cs="Times New Roman"/>
                <w:sz w:val="24"/>
                <w:szCs w:val="24"/>
              </w:rPr>
              <w:t>Lưu thông tin của khách hàng và thông tin đặt tiệc củ</w:t>
            </w:r>
            <w:r w:rsidR="008F09C2" w:rsidRPr="00AC287D">
              <w:rPr>
                <w:rFonts w:ascii="Times New Roman" w:hAnsi="Times New Roman" w:cs="Times New Roman"/>
                <w:sz w:val="24"/>
                <w:szCs w:val="24"/>
              </w:rPr>
              <w:t>a khách hàng (</w:t>
            </w:r>
            <w:r w:rsidRPr="00AC287D">
              <w:rPr>
                <w:rFonts w:ascii="Times New Roman" w:hAnsi="Times New Roman" w:cs="Times New Roman"/>
                <w:sz w:val="24"/>
                <w:szCs w:val="24"/>
              </w:rPr>
              <w:t>đặt sảnh, đặt thực đơn, đặt dịch vụ)</w:t>
            </w:r>
          </w:p>
        </w:tc>
      </w:tr>
      <w:tr w:rsidR="00544A5F" w:rsidRPr="00AC287D" w:rsidTr="001002C8">
        <w:trPr>
          <w:trHeight w:val="696"/>
        </w:trPr>
        <w:tc>
          <w:tcPr>
            <w:tcW w:w="1975" w:type="dxa"/>
            <w:tcBorders>
              <w:top w:val="single" w:sz="4" w:space="0" w:color="auto"/>
              <w:left w:val="single" w:sz="4" w:space="0" w:color="auto"/>
              <w:bottom w:val="single" w:sz="4" w:space="0" w:color="auto"/>
              <w:right w:val="single" w:sz="4" w:space="0" w:color="auto"/>
            </w:tcBorders>
            <w:vAlign w:val="center"/>
            <w:hideMark/>
          </w:tcPr>
          <w:p w:rsidR="00544A5F" w:rsidRPr="00AC287D" w:rsidRDefault="00544A5F">
            <w:pPr>
              <w:rPr>
                <w:rFonts w:ascii="Times New Roman" w:hAnsi="Times New Roman" w:cs="Times New Roman"/>
                <w:sz w:val="24"/>
                <w:szCs w:val="24"/>
              </w:rPr>
            </w:pPr>
            <w:r w:rsidRPr="00AC287D">
              <w:rPr>
                <w:rFonts w:ascii="Times New Roman" w:hAnsi="Times New Roman" w:cs="Times New Roman"/>
                <w:sz w:val="24"/>
                <w:szCs w:val="24"/>
              </w:rPr>
              <w:t xml:space="preserve">3.Lập Hóa Đơn </w:t>
            </w:r>
          </w:p>
        </w:tc>
        <w:tc>
          <w:tcPr>
            <w:tcW w:w="6665" w:type="dxa"/>
            <w:tcBorders>
              <w:top w:val="single" w:sz="4" w:space="0" w:color="auto"/>
              <w:left w:val="single" w:sz="4" w:space="0" w:color="auto"/>
              <w:bottom w:val="single" w:sz="4" w:space="0" w:color="auto"/>
              <w:right w:val="single" w:sz="4" w:space="0" w:color="auto"/>
            </w:tcBorders>
            <w:vAlign w:val="center"/>
            <w:hideMark/>
          </w:tcPr>
          <w:p w:rsidR="00544A5F" w:rsidRPr="00AC287D" w:rsidRDefault="00544A5F">
            <w:pPr>
              <w:rPr>
                <w:rFonts w:ascii="Times New Roman" w:hAnsi="Times New Roman" w:cs="Times New Roman"/>
                <w:sz w:val="24"/>
                <w:szCs w:val="24"/>
              </w:rPr>
            </w:pPr>
            <w:r w:rsidRPr="00AC287D">
              <w:rPr>
                <w:rFonts w:ascii="Times New Roman" w:hAnsi="Times New Roman" w:cs="Times New Roman"/>
                <w:sz w:val="24"/>
                <w:szCs w:val="24"/>
              </w:rPr>
              <w:t xml:space="preserve">TÍnh tiền sảnh, tiền thực đơn, tiền dịch vụ, tiền phạt (Nếu có) </w:t>
            </w:r>
            <w:r w:rsidRPr="00AC287D">
              <w:rPr>
                <w:rFonts w:ascii="Times New Roman" w:hAnsi="Times New Roman" w:cs="Times New Roman"/>
                <w:sz w:val="24"/>
                <w:szCs w:val="24"/>
              </w:rPr>
              <w:sym w:font="Wingdings" w:char="F0E8"/>
            </w:r>
            <w:r w:rsidRPr="00AC287D">
              <w:rPr>
                <w:rFonts w:ascii="Times New Roman" w:hAnsi="Times New Roman" w:cs="Times New Roman"/>
                <w:sz w:val="24"/>
                <w:szCs w:val="24"/>
              </w:rPr>
              <w:t xml:space="preserve"> Tính tổng tiền phải thanh toán và xuất hóa đơn cho khách hàng</w:t>
            </w:r>
          </w:p>
        </w:tc>
      </w:tr>
      <w:tr w:rsidR="00544A5F" w:rsidRPr="00AC287D" w:rsidTr="001002C8">
        <w:trPr>
          <w:trHeight w:val="551"/>
        </w:trPr>
        <w:tc>
          <w:tcPr>
            <w:tcW w:w="1975" w:type="dxa"/>
            <w:tcBorders>
              <w:top w:val="single" w:sz="4" w:space="0" w:color="auto"/>
              <w:left w:val="single" w:sz="4" w:space="0" w:color="auto"/>
              <w:bottom w:val="single" w:sz="4" w:space="0" w:color="auto"/>
              <w:right w:val="single" w:sz="4" w:space="0" w:color="auto"/>
            </w:tcBorders>
            <w:vAlign w:val="center"/>
            <w:hideMark/>
          </w:tcPr>
          <w:p w:rsidR="00544A5F" w:rsidRPr="00AC287D" w:rsidRDefault="00544A5F">
            <w:pPr>
              <w:rPr>
                <w:rFonts w:ascii="Times New Roman" w:hAnsi="Times New Roman" w:cs="Times New Roman"/>
                <w:sz w:val="24"/>
                <w:szCs w:val="24"/>
              </w:rPr>
            </w:pPr>
            <w:r w:rsidRPr="00AC287D">
              <w:rPr>
                <w:rFonts w:ascii="Times New Roman" w:hAnsi="Times New Roman" w:cs="Times New Roman"/>
                <w:sz w:val="24"/>
                <w:szCs w:val="24"/>
              </w:rPr>
              <w:t>4.Quản Lí Nhân Viên</w:t>
            </w:r>
          </w:p>
        </w:tc>
        <w:tc>
          <w:tcPr>
            <w:tcW w:w="6665" w:type="dxa"/>
            <w:tcBorders>
              <w:top w:val="single" w:sz="4" w:space="0" w:color="auto"/>
              <w:left w:val="single" w:sz="4" w:space="0" w:color="auto"/>
              <w:bottom w:val="single" w:sz="4" w:space="0" w:color="auto"/>
              <w:right w:val="single" w:sz="4" w:space="0" w:color="auto"/>
            </w:tcBorders>
            <w:vAlign w:val="center"/>
            <w:hideMark/>
          </w:tcPr>
          <w:p w:rsidR="00544A5F" w:rsidRPr="00AC287D" w:rsidRDefault="00544A5F">
            <w:pPr>
              <w:rPr>
                <w:rFonts w:ascii="Times New Roman" w:hAnsi="Times New Roman" w:cs="Times New Roman"/>
                <w:sz w:val="24"/>
                <w:szCs w:val="24"/>
              </w:rPr>
            </w:pPr>
            <w:r w:rsidRPr="00AC287D">
              <w:rPr>
                <w:rFonts w:ascii="Times New Roman" w:hAnsi="Times New Roman" w:cs="Times New Roman"/>
                <w:sz w:val="24"/>
                <w:szCs w:val="24"/>
              </w:rPr>
              <w:t>Cập nhật thông tin củ</w:t>
            </w:r>
            <w:r w:rsidR="008F09C2" w:rsidRPr="00AC287D">
              <w:rPr>
                <w:rFonts w:ascii="Times New Roman" w:hAnsi="Times New Roman" w:cs="Times New Roman"/>
                <w:sz w:val="24"/>
                <w:szCs w:val="24"/>
              </w:rPr>
              <w:t xml:space="preserve">a </w:t>
            </w:r>
            <w:r w:rsidRPr="00AC287D">
              <w:rPr>
                <w:rFonts w:ascii="Times New Roman" w:hAnsi="Times New Roman" w:cs="Times New Roman"/>
                <w:sz w:val="24"/>
                <w:szCs w:val="24"/>
              </w:rPr>
              <w:t>Nhân Viên</w:t>
            </w:r>
            <w:r w:rsidR="008F09C2" w:rsidRPr="00AC287D">
              <w:rPr>
                <w:rFonts w:ascii="Times New Roman" w:hAnsi="Times New Roman" w:cs="Times New Roman"/>
                <w:sz w:val="24"/>
                <w:szCs w:val="24"/>
              </w:rPr>
              <w:t xml:space="preserve"> </w:t>
            </w:r>
            <w:r w:rsidRPr="00AC287D">
              <w:rPr>
                <w:rFonts w:ascii="Times New Roman" w:hAnsi="Times New Roman" w:cs="Times New Roman"/>
                <w:sz w:val="24"/>
                <w:szCs w:val="24"/>
              </w:rPr>
              <w:t xml:space="preserve">(Thêm, Xóa, Sửa) </w:t>
            </w:r>
            <w:r w:rsidRPr="00AC287D">
              <w:rPr>
                <w:rFonts w:ascii="Times New Roman" w:hAnsi="Times New Roman" w:cs="Times New Roman"/>
                <w:sz w:val="24"/>
                <w:szCs w:val="24"/>
              </w:rPr>
              <w:sym w:font="Wingdings" w:char="F0E8"/>
            </w:r>
            <w:r w:rsidRPr="00AC287D">
              <w:rPr>
                <w:rFonts w:ascii="Times New Roman" w:hAnsi="Times New Roman" w:cs="Times New Roman"/>
                <w:sz w:val="24"/>
                <w:szCs w:val="24"/>
              </w:rPr>
              <w:t xml:space="preserve"> Hiển thị danh sách Nhân Viên</w:t>
            </w:r>
          </w:p>
        </w:tc>
      </w:tr>
      <w:tr w:rsidR="00544A5F" w:rsidRPr="00AC287D" w:rsidTr="001002C8">
        <w:trPr>
          <w:trHeight w:val="413"/>
        </w:trPr>
        <w:tc>
          <w:tcPr>
            <w:tcW w:w="1975" w:type="dxa"/>
            <w:tcBorders>
              <w:top w:val="single" w:sz="4" w:space="0" w:color="auto"/>
              <w:left w:val="single" w:sz="4" w:space="0" w:color="auto"/>
              <w:bottom w:val="single" w:sz="4" w:space="0" w:color="auto"/>
              <w:right w:val="single" w:sz="4" w:space="0" w:color="auto"/>
            </w:tcBorders>
            <w:vAlign w:val="center"/>
            <w:hideMark/>
          </w:tcPr>
          <w:p w:rsidR="00544A5F" w:rsidRPr="00AC287D" w:rsidRDefault="00544A5F">
            <w:pPr>
              <w:rPr>
                <w:rFonts w:ascii="Times New Roman" w:hAnsi="Times New Roman" w:cs="Times New Roman"/>
                <w:sz w:val="24"/>
                <w:szCs w:val="24"/>
              </w:rPr>
            </w:pPr>
            <w:r w:rsidRPr="00AC287D">
              <w:rPr>
                <w:rFonts w:ascii="Times New Roman" w:hAnsi="Times New Roman" w:cs="Times New Roman"/>
                <w:sz w:val="24"/>
                <w:szCs w:val="24"/>
              </w:rPr>
              <w:t>5.Báo Cáo</w:t>
            </w:r>
          </w:p>
        </w:tc>
        <w:tc>
          <w:tcPr>
            <w:tcW w:w="6665" w:type="dxa"/>
            <w:tcBorders>
              <w:top w:val="single" w:sz="4" w:space="0" w:color="auto"/>
              <w:left w:val="single" w:sz="4" w:space="0" w:color="auto"/>
              <w:bottom w:val="single" w:sz="4" w:space="0" w:color="auto"/>
              <w:right w:val="single" w:sz="4" w:space="0" w:color="auto"/>
            </w:tcBorders>
            <w:vAlign w:val="center"/>
            <w:hideMark/>
          </w:tcPr>
          <w:p w:rsidR="00544A5F" w:rsidRPr="00AC287D" w:rsidRDefault="00544A5F">
            <w:pPr>
              <w:rPr>
                <w:rFonts w:ascii="Times New Roman" w:hAnsi="Times New Roman" w:cs="Times New Roman"/>
                <w:sz w:val="24"/>
                <w:szCs w:val="24"/>
              </w:rPr>
            </w:pPr>
            <w:r w:rsidRPr="00AC287D">
              <w:rPr>
                <w:rFonts w:ascii="Times New Roman" w:hAnsi="Times New Roman" w:cs="Times New Roman"/>
                <w:sz w:val="24"/>
                <w:szCs w:val="24"/>
              </w:rPr>
              <w:t>Tạo lập báo cáo và hiển thị danh sách báo cáo</w:t>
            </w:r>
          </w:p>
        </w:tc>
      </w:tr>
      <w:tr w:rsidR="00544A5F" w:rsidRPr="00AC287D" w:rsidTr="001002C8">
        <w:trPr>
          <w:trHeight w:val="440"/>
        </w:trPr>
        <w:tc>
          <w:tcPr>
            <w:tcW w:w="1975" w:type="dxa"/>
            <w:tcBorders>
              <w:top w:val="single" w:sz="4" w:space="0" w:color="auto"/>
              <w:left w:val="single" w:sz="4" w:space="0" w:color="auto"/>
              <w:bottom w:val="single" w:sz="4" w:space="0" w:color="auto"/>
              <w:right w:val="single" w:sz="4" w:space="0" w:color="auto"/>
            </w:tcBorders>
            <w:vAlign w:val="center"/>
            <w:hideMark/>
          </w:tcPr>
          <w:p w:rsidR="00544A5F" w:rsidRPr="00AC287D" w:rsidRDefault="00544A5F">
            <w:pPr>
              <w:rPr>
                <w:rFonts w:ascii="Times New Roman" w:hAnsi="Times New Roman" w:cs="Times New Roman"/>
                <w:sz w:val="24"/>
                <w:szCs w:val="24"/>
              </w:rPr>
            </w:pPr>
            <w:r w:rsidRPr="00AC287D">
              <w:rPr>
                <w:rFonts w:ascii="Times New Roman" w:hAnsi="Times New Roman" w:cs="Times New Roman"/>
                <w:sz w:val="24"/>
                <w:szCs w:val="24"/>
              </w:rPr>
              <w:t>6.Tra cứu</w:t>
            </w:r>
          </w:p>
        </w:tc>
        <w:tc>
          <w:tcPr>
            <w:tcW w:w="6665" w:type="dxa"/>
            <w:tcBorders>
              <w:top w:val="single" w:sz="4" w:space="0" w:color="auto"/>
              <w:left w:val="single" w:sz="4" w:space="0" w:color="auto"/>
              <w:bottom w:val="single" w:sz="4" w:space="0" w:color="auto"/>
              <w:right w:val="single" w:sz="4" w:space="0" w:color="auto"/>
            </w:tcBorders>
            <w:vAlign w:val="center"/>
            <w:hideMark/>
          </w:tcPr>
          <w:p w:rsidR="00544A5F" w:rsidRPr="00AC287D" w:rsidRDefault="00544A5F">
            <w:pPr>
              <w:rPr>
                <w:rFonts w:ascii="Times New Roman" w:hAnsi="Times New Roman" w:cs="Times New Roman"/>
                <w:sz w:val="24"/>
                <w:szCs w:val="24"/>
              </w:rPr>
            </w:pPr>
            <w:r w:rsidRPr="00AC287D">
              <w:rPr>
                <w:rFonts w:ascii="Times New Roman" w:hAnsi="Times New Roman" w:cs="Times New Roman"/>
                <w:sz w:val="24"/>
                <w:szCs w:val="24"/>
              </w:rPr>
              <w:t>Nhập thông tin tra cứu và hiển thị các thông tin liên quan.</w:t>
            </w:r>
          </w:p>
        </w:tc>
      </w:tr>
    </w:tbl>
    <w:p w:rsidR="00544A5F" w:rsidRPr="00695046" w:rsidRDefault="00544A5F" w:rsidP="00544A5F">
      <w:pPr>
        <w:pStyle w:val="oancuaDanhsach"/>
        <w:jc w:val="both"/>
        <w:rPr>
          <w:sz w:val="24"/>
          <w:szCs w:val="24"/>
        </w:rPr>
      </w:pPr>
    </w:p>
    <w:p w:rsidR="00695046" w:rsidRPr="00AC287D" w:rsidRDefault="00695046" w:rsidP="00E43E4A">
      <w:pPr>
        <w:pStyle w:val="oancuaDanhsach"/>
        <w:numPr>
          <w:ilvl w:val="0"/>
          <w:numId w:val="9"/>
        </w:numPr>
        <w:jc w:val="both"/>
        <w:outlineLvl w:val="1"/>
        <w:rPr>
          <w:rFonts w:ascii="Times New Roman" w:hAnsi="Times New Roman" w:cs="Times New Roman"/>
          <w:b/>
          <w:sz w:val="24"/>
          <w:szCs w:val="24"/>
        </w:rPr>
      </w:pPr>
      <w:bookmarkStart w:id="20" w:name="_Toc518343991"/>
      <w:r w:rsidRPr="00AC287D">
        <w:rPr>
          <w:rFonts w:ascii="Times New Roman" w:hAnsi="Times New Roman" w:cs="Times New Roman"/>
          <w:b/>
          <w:sz w:val="24"/>
          <w:szCs w:val="24"/>
        </w:rPr>
        <w:lastRenderedPageBreak/>
        <w:t>Đặc tả và mô hình hoá chứ</w:t>
      </w:r>
      <w:r w:rsidR="00544A5F" w:rsidRPr="00AC287D">
        <w:rPr>
          <w:rFonts w:ascii="Times New Roman" w:hAnsi="Times New Roman" w:cs="Times New Roman"/>
          <w:b/>
          <w:sz w:val="24"/>
          <w:szCs w:val="24"/>
        </w:rPr>
        <w:t>c năng</w:t>
      </w:r>
      <w:bookmarkEnd w:id="20"/>
      <w:r w:rsidR="00544A5F" w:rsidRPr="00AC287D">
        <w:rPr>
          <w:rFonts w:ascii="Times New Roman" w:hAnsi="Times New Roman" w:cs="Times New Roman"/>
          <w:b/>
          <w:sz w:val="24"/>
          <w:szCs w:val="24"/>
        </w:rPr>
        <w:t xml:space="preserve"> </w:t>
      </w:r>
    </w:p>
    <w:p w:rsidR="00544A5F" w:rsidRDefault="00544A5F" w:rsidP="00544A5F">
      <w:pPr>
        <w:pStyle w:val="oancuaDanhsach"/>
        <w:ind w:left="-180"/>
        <w:jc w:val="both"/>
        <w:rPr>
          <w:sz w:val="24"/>
          <w:szCs w:val="24"/>
        </w:rPr>
      </w:pPr>
      <w:r>
        <w:rPr>
          <w:noProof/>
        </w:rPr>
        <w:drawing>
          <wp:inline distT="0" distB="0" distL="0" distR="0" wp14:anchorId="2B33ABB6" wp14:editId="1265D7BB">
            <wp:extent cx="6438900" cy="6181725"/>
            <wp:effectExtent l="0" t="0" r="0" b="9525"/>
            <wp:docPr id="36" name="Picture 5" descr="https://documents.lucidchart.com/documents/bb9e8777-86b9-438e-a2a1-9f38b01e494a/pages/YGcM5DNywbTK?a=2686&amp;x=202&amp;y=-85&amp;w=1701&amp;h=1850&amp;store=1&amp;accept=image%2F*&amp;auth=LCA%20bf540d48b5898bc34dc839785a2ff358400bd9a3-ts%3D1530518652"/>
            <wp:cNvGraphicFramePr/>
            <a:graphic xmlns:a="http://schemas.openxmlformats.org/drawingml/2006/main">
              <a:graphicData uri="http://schemas.openxmlformats.org/drawingml/2006/picture">
                <pic:pic xmlns:pic="http://schemas.openxmlformats.org/drawingml/2006/picture">
                  <pic:nvPicPr>
                    <pic:cNvPr id="5" name="Picture 5" descr="https://documents.lucidchart.com/documents/bb9e8777-86b9-438e-a2a1-9f38b01e494a/pages/YGcM5DNywbTK?a=2686&amp;x=202&amp;y=-85&amp;w=1701&amp;h=1850&amp;store=1&amp;accept=image%2F*&amp;auth=LCA%20bf540d48b5898bc34dc839785a2ff358400bd9a3-ts%3D1530518652"/>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38900" cy="6181725"/>
                    </a:xfrm>
                    <a:prstGeom prst="rect">
                      <a:avLst/>
                    </a:prstGeom>
                    <a:noFill/>
                    <a:ln>
                      <a:noFill/>
                    </a:ln>
                  </pic:spPr>
                </pic:pic>
              </a:graphicData>
            </a:graphic>
          </wp:inline>
        </w:drawing>
      </w:r>
    </w:p>
    <w:p w:rsidR="00BE25AC" w:rsidRDefault="00BE25AC" w:rsidP="00544A5F">
      <w:pPr>
        <w:pStyle w:val="oancuaDanhsach"/>
        <w:ind w:left="-180"/>
        <w:jc w:val="both"/>
        <w:rPr>
          <w:sz w:val="24"/>
          <w:szCs w:val="24"/>
        </w:rPr>
      </w:pPr>
      <w:r>
        <w:rPr>
          <w:sz w:val="24"/>
          <w:szCs w:val="24"/>
        </w:rPr>
        <w:br w:type="page"/>
      </w:r>
    </w:p>
    <w:p w:rsidR="00BE25AC" w:rsidRDefault="00BE25AC" w:rsidP="00544A5F">
      <w:pPr>
        <w:pStyle w:val="oancuaDanhsach"/>
        <w:ind w:left="-180"/>
        <w:jc w:val="both"/>
        <w:rPr>
          <w:sz w:val="24"/>
          <w:szCs w:val="24"/>
        </w:rPr>
      </w:pPr>
    </w:p>
    <w:p w:rsidR="00544A5F" w:rsidRPr="00AC287D" w:rsidRDefault="00544A5F" w:rsidP="00E43E4A">
      <w:pPr>
        <w:pStyle w:val="oancuaDanhsach"/>
        <w:numPr>
          <w:ilvl w:val="1"/>
          <w:numId w:val="9"/>
        </w:numPr>
        <w:jc w:val="both"/>
        <w:outlineLvl w:val="2"/>
        <w:rPr>
          <w:rFonts w:ascii="Times New Roman" w:hAnsi="Times New Roman" w:cs="Times New Roman"/>
          <w:b/>
          <w:sz w:val="24"/>
          <w:szCs w:val="24"/>
        </w:rPr>
      </w:pPr>
      <w:bookmarkStart w:id="21" w:name="_Toc518343992"/>
      <w:r w:rsidRPr="00AC287D">
        <w:rPr>
          <w:rFonts w:ascii="Times New Roman" w:hAnsi="Times New Roman" w:cs="Times New Roman"/>
          <w:b/>
          <w:sz w:val="24"/>
          <w:szCs w:val="24"/>
        </w:rPr>
        <w:t xml:space="preserve">Sơ đồ luồng dữ liệu </w:t>
      </w:r>
      <w:r w:rsidR="00BE25AC" w:rsidRPr="00AC287D">
        <w:rPr>
          <w:rFonts w:ascii="Times New Roman" w:hAnsi="Times New Roman" w:cs="Times New Roman"/>
          <w:b/>
          <w:sz w:val="24"/>
          <w:szCs w:val="24"/>
        </w:rPr>
        <w:t>chức năng quản lý sảnh</w:t>
      </w:r>
      <w:bookmarkEnd w:id="21"/>
    </w:p>
    <w:p w:rsidR="00BE25AC" w:rsidRDefault="00BE25AC" w:rsidP="00BE25AC">
      <w:pPr>
        <w:pStyle w:val="oancuaDanhsach"/>
        <w:ind w:left="2790"/>
        <w:jc w:val="both"/>
        <w:rPr>
          <w:sz w:val="24"/>
          <w:szCs w:val="24"/>
        </w:rPr>
      </w:pPr>
      <w:r>
        <w:rPr>
          <w:noProof/>
        </w:rPr>
        <w:drawing>
          <wp:inline distT="0" distB="0" distL="0" distR="0" wp14:anchorId="57778EAC" wp14:editId="1606264B">
            <wp:extent cx="2414270" cy="3472180"/>
            <wp:effectExtent l="0" t="0" r="5080" b="0"/>
            <wp:docPr id="37" name="Picture 8" descr="https://documents.lucidchart.com/documents/9a5b4e1f-e7a8-4433-b3c5-c11e69ca6e65/pages/0_0?a=3927&amp;x=766&amp;y=106&amp;w=308&amp;h=748&amp;store=1&amp;accept=image%2F*&amp;auth=LCA%2024b69c600ba05eaab3e6309bb4432f4c95d4d471-ts%3D1530460452"/>
            <wp:cNvGraphicFramePr/>
            <a:graphic xmlns:a="http://schemas.openxmlformats.org/drawingml/2006/main">
              <a:graphicData uri="http://schemas.openxmlformats.org/drawingml/2006/picture">
                <pic:pic xmlns:pic="http://schemas.openxmlformats.org/drawingml/2006/picture">
                  <pic:nvPicPr>
                    <pic:cNvPr id="8" name="Picture 8" descr="https://documents.lucidchart.com/documents/9a5b4e1f-e7a8-4433-b3c5-c11e69ca6e65/pages/0_0?a=3927&amp;x=766&amp;y=106&amp;w=308&amp;h=748&amp;store=1&amp;accept=image%2F*&amp;auth=LCA%2024b69c600ba05eaab3e6309bb4432f4c95d4d471-ts%3D1530460452"/>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14270" cy="3472180"/>
                    </a:xfrm>
                    <a:prstGeom prst="rect">
                      <a:avLst/>
                    </a:prstGeom>
                    <a:noFill/>
                    <a:ln>
                      <a:noFill/>
                    </a:ln>
                  </pic:spPr>
                </pic:pic>
              </a:graphicData>
            </a:graphic>
          </wp:inline>
        </w:drawing>
      </w:r>
    </w:p>
    <w:p w:rsidR="00BE25AC" w:rsidRPr="00AC287D" w:rsidRDefault="00BE25AC" w:rsidP="00BE25AC">
      <w:pPr>
        <w:spacing w:after="0"/>
        <w:ind w:left="1080" w:right="720"/>
        <w:rPr>
          <w:rFonts w:ascii="Times New Roman" w:hAnsi="Times New Roman" w:cs="Times New Roman"/>
          <w:sz w:val="24"/>
          <w:szCs w:val="24"/>
        </w:rPr>
      </w:pPr>
      <w:r w:rsidRPr="00AC287D">
        <w:rPr>
          <w:rFonts w:ascii="Times New Roman" w:hAnsi="Times New Roman" w:cs="Times New Roman"/>
          <w:sz w:val="24"/>
          <w:szCs w:val="24"/>
        </w:rPr>
        <w:t>D1: Thông tin sảnh: Tên sảnh, Loại sảnh, Số lượng bàn tối đa, Đơn giá tối thiểu, Ghi chú.</w:t>
      </w:r>
    </w:p>
    <w:p w:rsidR="00BE25AC" w:rsidRPr="00AC287D" w:rsidRDefault="00BE25AC" w:rsidP="00BE25AC">
      <w:pPr>
        <w:spacing w:after="0"/>
        <w:ind w:left="1080" w:right="720"/>
        <w:rPr>
          <w:rFonts w:ascii="Times New Roman" w:hAnsi="Times New Roman" w:cs="Times New Roman"/>
          <w:sz w:val="24"/>
          <w:szCs w:val="24"/>
        </w:rPr>
      </w:pPr>
      <w:r w:rsidRPr="00AC287D">
        <w:rPr>
          <w:rFonts w:ascii="Times New Roman" w:hAnsi="Times New Roman" w:cs="Times New Roman"/>
          <w:sz w:val="24"/>
          <w:szCs w:val="24"/>
        </w:rPr>
        <w:t>D2: yêu cầu của sảnh (Số lượng bàn tối đa, đơn giá tối thiểu)</w:t>
      </w:r>
    </w:p>
    <w:p w:rsidR="00BE25AC" w:rsidRPr="00AC287D" w:rsidRDefault="00BE25AC" w:rsidP="00BE25AC">
      <w:pPr>
        <w:spacing w:after="0"/>
        <w:ind w:left="1080" w:right="720"/>
        <w:rPr>
          <w:rFonts w:ascii="Times New Roman" w:hAnsi="Times New Roman" w:cs="Times New Roman"/>
          <w:sz w:val="24"/>
          <w:szCs w:val="24"/>
        </w:rPr>
      </w:pPr>
      <w:r w:rsidRPr="00AC287D">
        <w:rPr>
          <w:rFonts w:ascii="Times New Roman" w:hAnsi="Times New Roman" w:cs="Times New Roman"/>
          <w:sz w:val="24"/>
          <w:szCs w:val="24"/>
        </w:rPr>
        <w:t>D3:D1</w:t>
      </w:r>
    </w:p>
    <w:p w:rsidR="00BE25AC" w:rsidRPr="00AC287D" w:rsidRDefault="00BE25AC" w:rsidP="00BE25AC">
      <w:pPr>
        <w:spacing w:after="0"/>
        <w:ind w:left="1080" w:right="720"/>
        <w:rPr>
          <w:rFonts w:ascii="Times New Roman" w:hAnsi="Times New Roman" w:cs="Times New Roman"/>
          <w:sz w:val="24"/>
          <w:szCs w:val="24"/>
        </w:rPr>
      </w:pPr>
      <w:r w:rsidRPr="00AC287D">
        <w:rPr>
          <w:rFonts w:ascii="Times New Roman" w:hAnsi="Times New Roman" w:cs="Times New Roman"/>
          <w:sz w:val="24"/>
          <w:szCs w:val="24"/>
        </w:rPr>
        <w:t>D4: Danh sách các sảnh</w:t>
      </w:r>
    </w:p>
    <w:p w:rsidR="00BE25AC" w:rsidRPr="00AC287D" w:rsidRDefault="00BE25AC" w:rsidP="00BE25AC">
      <w:pPr>
        <w:spacing w:after="0"/>
        <w:ind w:left="1080" w:right="720"/>
        <w:rPr>
          <w:rFonts w:ascii="Times New Roman" w:hAnsi="Times New Roman" w:cs="Times New Roman"/>
          <w:sz w:val="24"/>
          <w:szCs w:val="24"/>
        </w:rPr>
      </w:pPr>
    </w:p>
    <w:p w:rsidR="00BE25AC" w:rsidRPr="00AC287D" w:rsidRDefault="00BE25AC" w:rsidP="00E43E4A">
      <w:pPr>
        <w:pStyle w:val="oancuaDanhsach"/>
        <w:numPr>
          <w:ilvl w:val="0"/>
          <w:numId w:val="45"/>
        </w:numPr>
        <w:spacing w:after="0"/>
        <w:ind w:left="1440" w:right="720"/>
        <w:rPr>
          <w:rFonts w:ascii="Times New Roman" w:hAnsi="Times New Roman" w:cs="Times New Roman"/>
          <w:sz w:val="24"/>
          <w:szCs w:val="24"/>
          <w:lang w:eastAsia="vi-VN"/>
        </w:rPr>
      </w:pPr>
      <w:r w:rsidRPr="00AC287D">
        <w:rPr>
          <w:rFonts w:ascii="Times New Roman" w:hAnsi="Times New Roman" w:cs="Times New Roman"/>
          <w:sz w:val="24"/>
          <w:szCs w:val="24"/>
          <w:lang w:eastAsia="vi-VN"/>
        </w:rPr>
        <w:t>Các bước xử lý:</w:t>
      </w:r>
    </w:p>
    <w:p w:rsidR="00BE25AC" w:rsidRPr="00AC287D" w:rsidRDefault="00AC287D" w:rsidP="00BE25AC">
      <w:pPr>
        <w:spacing w:after="0"/>
        <w:ind w:left="720"/>
        <w:rPr>
          <w:rFonts w:ascii="Times New Roman" w:hAnsi="Times New Roman" w:cs="Times New Roman"/>
          <w:sz w:val="24"/>
          <w:szCs w:val="24"/>
          <w:lang w:eastAsia="vi-VN"/>
        </w:rPr>
      </w:pPr>
      <w:r>
        <w:rPr>
          <w:rFonts w:ascii="Times New Roman" w:hAnsi="Times New Roman" w:cs="Times New Roman"/>
          <w:sz w:val="24"/>
          <w:szCs w:val="24"/>
          <w:lang w:eastAsia="vi-VN"/>
        </w:rPr>
        <w:t xml:space="preserve">      </w:t>
      </w:r>
      <w:r w:rsidR="00BE25AC" w:rsidRPr="00AC287D">
        <w:rPr>
          <w:rFonts w:ascii="Times New Roman" w:hAnsi="Times New Roman" w:cs="Times New Roman"/>
          <w:sz w:val="24"/>
          <w:szCs w:val="24"/>
          <w:lang w:eastAsia="vi-VN"/>
        </w:rPr>
        <w:t>B1: Kết nối dữ liệu</w:t>
      </w:r>
    </w:p>
    <w:p w:rsidR="00BE25AC" w:rsidRPr="00AC287D" w:rsidRDefault="00BE25AC" w:rsidP="00BE25AC">
      <w:pPr>
        <w:spacing w:after="0"/>
        <w:ind w:left="1080"/>
        <w:rPr>
          <w:rFonts w:ascii="Times New Roman" w:hAnsi="Times New Roman" w:cs="Times New Roman"/>
          <w:sz w:val="24"/>
          <w:szCs w:val="24"/>
          <w:lang w:eastAsia="vi-VN"/>
        </w:rPr>
      </w:pPr>
      <w:r w:rsidRPr="00AC287D">
        <w:rPr>
          <w:rFonts w:ascii="Times New Roman" w:hAnsi="Times New Roman" w:cs="Times New Roman"/>
          <w:sz w:val="24"/>
          <w:szCs w:val="24"/>
          <w:lang w:eastAsia="vi-VN"/>
        </w:rPr>
        <w:t>B2: Đọc D2 từ bộ nhớ phụ</w:t>
      </w:r>
    </w:p>
    <w:p w:rsidR="00BE25AC" w:rsidRPr="00AC287D" w:rsidRDefault="00BE25AC" w:rsidP="00BE25AC">
      <w:pPr>
        <w:spacing w:after="0"/>
        <w:ind w:left="630"/>
        <w:rPr>
          <w:rFonts w:ascii="Times New Roman" w:hAnsi="Times New Roman" w:cs="Times New Roman"/>
          <w:sz w:val="24"/>
          <w:szCs w:val="24"/>
          <w:lang w:eastAsia="vi-VN"/>
        </w:rPr>
      </w:pPr>
      <w:r w:rsidRPr="00AC287D">
        <w:rPr>
          <w:rFonts w:ascii="Times New Roman" w:hAnsi="Times New Roman" w:cs="Times New Roman"/>
          <w:sz w:val="24"/>
          <w:szCs w:val="24"/>
          <w:lang w:eastAsia="vi-VN"/>
        </w:rPr>
        <w:tab/>
      </w:r>
      <w:r w:rsidR="00AC287D">
        <w:rPr>
          <w:rFonts w:ascii="Times New Roman" w:hAnsi="Times New Roman" w:cs="Times New Roman"/>
          <w:sz w:val="24"/>
          <w:szCs w:val="24"/>
          <w:lang w:eastAsia="vi-VN"/>
        </w:rPr>
        <w:t xml:space="preserve">      </w:t>
      </w:r>
      <w:r w:rsidRPr="00AC287D">
        <w:rPr>
          <w:rFonts w:ascii="Times New Roman" w:hAnsi="Times New Roman" w:cs="Times New Roman"/>
          <w:sz w:val="24"/>
          <w:szCs w:val="24"/>
          <w:lang w:eastAsia="vi-VN"/>
        </w:rPr>
        <w:t>B3: Nhập D1 từ nhân viên</w:t>
      </w:r>
    </w:p>
    <w:p w:rsidR="00BE25AC" w:rsidRPr="00AC287D" w:rsidRDefault="00BE25AC" w:rsidP="00BE25AC">
      <w:pPr>
        <w:spacing w:after="0"/>
        <w:ind w:left="1080"/>
        <w:rPr>
          <w:rFonts w:ascii="Times New Roman" w:hAnsi="Times New Roman" w:cs="Times New Roman"/>
          <w:sz w:val="24"/>
          <w:szCs w:val="24"/>
          <w:lang w:eastAsia="vi-VN"/>
        </w:rPr>
      </w:pPr>
      <w:r w:rsidRPr="00AC287D">
        <w:rPr>
          <w:rFonts w:ascii="Times New Roman" w:hAnsi="Times New Roman" w:cs="Times New Roman"/>
          <w:sz w:val="24"/>
          <w:szCs w:val="24"/>
          <w:lang w:eastAsia="vi-VN"/>
        </w:rPr>
        <w:t>B4: Kiểm tra quy định nhập sảnh</w:t>
      </w:r>
    </w:p>
    <w:p w:rsidR="00BE25AC" w:rsidRPr="00AC287D" w:rsidRDefault="00BE25AC" w:rsidP="00BE25AC">
      <w:pPr>
        <w:spacing w:after="0"/>
        <w:ind w:left="1080"/>
        <w:rPr>
          <w:rFonts w:ascii="Times New Roman" w:hAnsi="Times New Roman" w:cs="Times New Roman"/>
          <w:sz w:val="24"/>
          <w:szCs w:val="24"/>
          <w:lang w:eastAsia="vi-VN"/>
        </w:rPr>
      </w:pPr>
      <w:r w:rsidRPr="00AC287D">
        <w:rPr>
          <w:rFonts w:ascii="Times New Roman" w:hAnsi="Times New Roman" w:cs="Times New Roman"/>
          <w:sz w:val="24"/>
          <w:szCs w:val="24"/>
          <w:lang w:eastAsia="vi-VN"/>
        </w:rPr>
        <w:t>B5: Nếu không thỏa thì qua bước 7</w:t>
      </w:r>
    </w:p>
    <w:p w:rsidR="00BE25AC" w:rsidRPr="00AC287D" w:rsidRDefault="00BE25AC" w:rsidP="00BE25AC">
      <w:pPr>
        <w:spacing w:after="0"/>
        <w:ind w:left="630"/>
        <w:rPr>
          <w:rFonts w:ascii="Times New Roman" w:hAnsi="Times New Roman" w:cs="Times New Roman"/>
          <w:sz w:val="24"/>
          <w:szCs w:val="24"/>
          <w:lang w:eastAsia="vi-VN"/>
        </w:rPr>
      </w:pPr>
      <w:r w:rsidRPr="00AC287D">
        <w:rPr>
          <w:rFonts w:ascii="Times New Roman" w:hAnsi="Times New Roman" w:cs="Times New Roman"/>
          <w:sz w:val="24"/>
          <w:szCs w:val="24"/>
          <w:lang w:eastAsia="vi-VN"/>
        </w:rPr>
        <w:tab/>
      </w:r>
      <w:r w:rsidR="00AC287D">
        <w:rPr>
          <w:rFonts w:ascii="Times New Roman" w:hAnsi="Times New Roman" w:cs="Times New Roman"/>
          <w:sz w:val="24"/>
          <w:szCs w:val="24"/>
          <w:lang w:eastAsia="vi-VN"/>
        </w:rPr>
        <w:t xml:space="preserve">      </w:t>
      </w:r>
      <w:r w:rsidRPr="00AC287D">
        <w:rPr>
          <w:rFonts w:ascii="Times New Roman" w:hAnsi="Times New Roman" w:cs="Times New Roman"/>
          <w:sz w:val="24"/>
          <w:szCs w:val="24"/>
          <w:lang w:eastAsia="vi-VN"/>
        </w:rPr>
        <w:t>B6: xuất danh sách sảnh</w:t>
      </w:r>
    </w:p>
    <w:p w:rsidR="00BE25AC" w:rsidRPr="00AC287D" w:rsidRDefault="00BE25AC" w:rsidP="00BE25AC">
      <w:pPr>
        <w:spacing w:after="0"/>
        <w:ind w:left="630"/>
        <w:rPr>
          <w:rFonts w:ascii="Times New Roman" w:hAnsi="Times New Roman" w:cs="Times New Roman"/>
          <w:sz w:val="24"/>
          <w:szCs w:val="24"/>
          <w:lang w:eastAsia="vi-VN"/>
        </w:rPr>
      </w:pPr>
      <w:r w:rsidRPr="00AC287D">
        <w:rPr>
          <w:rFonts w:ascii="Times New Roman" w:hAnsi="Times New Roman" w:cs="Times New Roman"/>
          <w:sz w:val="24"/>
          <w:szCs w:val="24"/>
          <w:lang w:eastAsia="vi-VN"/>
        </w:rPr>
        <w:tab/>
      </w:r>
      <w:r w:rsidR="00AC287D">
        <w:rPr>
          <w:rFonts w:ascii="Times New Roman" w:hAnsi="Times New Roman" w:cs="Times New Roman"/>
          <w:sz w:val="24"/>
          <w:szCs w:val="24"/>
          <w:lang w:eastAsia="vi-VN"/>
        </w:rPr>
        <w:t xml:space="preserve">      </w:t>
      </w:r>
      <w:r w:rsidRPr="00AC287D">
        <w:rPr>
          <w:rFonts w:ascii="Times New Roman" w:hAnsi="Times New Roman" w:cs="Times New Roman"/>
          <w:sz w:val="24"/>
          <w:szCs w:val="24"/>
          <w:lang w:eastAsia="vi-VN"/>
        </w:rPr>
        <w:t>B7: Đóng kết nối với cơ sở dữ liệu</w:t>
      </w:r>
    </w:p>
    <w:p w:rsidR="00BE25AC" w:rsidRPr="00AC287D" w:rsidRDefault="00BE25AC" w:rsidP="00BE25AC">
      <w:pPr>
        <w:spacing w:after="0"/>
        <w:ind w:left="630"/>
        <w:rPr>
          <w:rFonts w:ascii="Times New Roman" w:hAnsi="Times New Roman" w:cs="Times New Roman"/>
          <w:sz w:val="24"/>
          <w:szCs w:val="24"/>
          <w:lang w:eastAsia="vi-VN"/>
        </w:rPr>
      </w:pPr>
      <w:r w:rsidRPr="00AC287D">
        <w:rPr>
          <w:rFonts w:ascii="Times New Roman" w:hAnsi="Times New Roman" w:cs="Times New Roman"/>
          <w:sz w:val="24"/>
          <w:szCs w:val="24"/>
          <w:lang w:eastAsia="vi-VN"/>
        </w:rPr>
        <w:tab/>
      </w:r>
      <w:r w:rsidR="00AC287D">
        <w:rPr>
          <w:rFonts w:ascii="Times New Roman" w:hAnsi="Times New Roman" w:cs="Times New Roman"/>
          <w:sz w:val="24"/>
          <w:szCs w:val="24"/>
          <w:lang w:eastAsia="vi-VN"/>
        </w:rPr>
        <w:t xml:space="preserve">      </w:t>
      </w:r>
      <w:r w:rsidRPr="00AC287D">
        <w:rPr>
          <w:rFonts w:ascii="Times New Roman" w:hAnsi="Times New Roman" w:cs="Times New Roman"/>
          <w:sz w:val="24"/>
          <w:szCs w:val="24"/>
          <w:lang w:eastAsia="vi-VN"/>
        </w:rPr>
        <w:t>B8: Kết thúc</w:t>
      </w:r>
    </w:p>
    <w:p w:rsidR="00BE25AC" w:rsidRDefault="00BE25AC" w:rsidP="00BE25AC">
      <w:pPr>
        <w:spacing w:after="0"/>
        <w:ind w:left="630"/>
        <w:rPr>
          <w:sz w:val="24"/>
          <w:szCs w:val="24"/>
          <w:lang w:eastAsia="vi-VN"/>
        </w:rPr>
      </w:pPr>
      <w:r>
        <w:rPr>
          <w:sz w:val="24"/>
          <w:szCs w:val="24"/>
          <w:lang w:eastAsia="vi-VN"/>
        </w:rPr>
        <w:br w:type="page"/>
      </w:r>
    </w:p>
    <w:p w:rsidR="00BE25AC" w:rsidRDefault="00BE25AC" w:rsidP="00BE25AC">
      <w:pPr>
        <w:spacing w:after="0"/>
        <w:ind w:left="630"/>
        <w:rPr>
          <w:sz w:val="24"/>
          <w:szCs w:val="24"/>
          <w:lang w:eastAsia="vi-VN"/>
        </w:rPr>
      </w:pPr>
    </w:p>
    <w:p w:rsidR="00BE25AC" w:rsidRPr="00AC287D" w:rsidRDefault="00BE25AC" w:rsidP="00E43E4A">
      <w:pPr>
        <w:pStyle w:val="oancuaDanhsach"/>
        <w:numPr>
          <w:ilvl w:val="1"/>
          <w:numId w:val="9"/>
        </w:numPr>
        <w:spacing w:after="0"/>
        <w:outlineLvl w:val="2"/>
        <w:rPr>
          <w:rFonts w:ascii="Times New Roman" w:hAnsi="Times New Roman" w:cs="Times New Roman"/>
          <w:b/>
          <w:sz w:val="24"/>
          <w:szCs w:val="24"/>
          <w:lang w:eastAsia="vi-VN"/>
        </w:rPr>
      </w:pPr>
      <w:bookmarkStart w:id="22" w:name="_Toc518343993"/>
      <w:r w:rsidRPr="00AC287D">
        <w:rPr>
          <w:rFonts w:ascii="Times New Roman" w:hAnsi="Times New Roman" w:cs="Times New Roman"/>
          <w:b/>
          <w:sz w:val="24"/>
          <w:szCs w:val="24"/>
          <w:lang w:eastAsia="vi-VN"/>
        </w:rPr>
        <w:t>Sơ đồ luồng dữ liệu chức năng “Lập hợp đồng”</w:t>
      </w:r>
      <w:bookmarkEnd w:id="22"/>
    </w:p>
    <w:p w:rsidR="00BE25AC" w:rsidRPr="00BE25AC" w:rsidRDefault="00BE25AC" w:rsidP="00BE25AC">
      <w:pPr>
        <w:pStyle w:val="oancuaDanhsach"/>
        <w:spacing w:after="0"/>
        <w:ind w:left="2790"/>
        <w:rPr>
          <w:sz w:val="24"/>
          <w:szCs w:val="24"/>
          <w:lang w:eastAsia="vi-VN"/>
        </w:rPr>
      </w:pPr>
      <w:r>
        <w:rPr>
          <w:noProof/>
        </w:rPr>
        <w:drawing>
          <wp:inline distT="0" distB="0" distL="0" distR="0" wp14:anchorId="3D5A49F2" wp14:editId="4BD38B26">
            <wp:extent cx="2198370" cy="3945255"/>
            <wp:effectExtent l="0" t="0" r="0" b="0"/>
            <wp:docPr id="39" name="Picture 9" descr="https://documents.lucidchart.com/documents/9a5b4e1f-e7a8-4433-b3c5-c11e69ca6e65/pages/0_0?a=3928&amp;x=776&amp;y=826&amp;w=308&amp;h=748&amp;store=1&amp;accept=image%2F*&amp;auth=LCA%20e6bab12980c8ac770b1d512084be542bb7abb1ab-ts%3D1530460452"/>
            <wp:cNvGraphicFramePr/>
            <a:graphic xmlns:a="http://schemas.openxmlformats.org/drawingml/2006/main">
              <a:graphicData uri="http://schemas.openxmlformats.org/drawingml/2006/picture">
                <pic:pic xmlns:pic="http://schemas.openxmlformats.org/drawingml/2006/picture">
                  <pic:nvPicPr>
                    <pic:cNvPr id="9" name="Picture 9" descr="https://documents.lucidchart.com/documents/9a5b4e1f-e7a8-4433-b3c5-c11e69ca6e65/pages/0_0?a=3928&amp;x=776&amp;y=826&amp;w=308&amp;h=748&amp;store=1&amp;accept=image%2F*&amp;auth=LCA%20e6bab12980c8ac770b1d512084be542bb7abb1ab-ts%3D1530460452"/>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98370" cy="3945255"/>
                    </a:xfrm>
                    <a:prstGeom prst="rect">
                      <a:avLst/>
                    </a:prstGeom>
                    <a:noFill/>
                    <a:ln>
                      <a:noFill/>
                    </a:ln>
                  </pic:spPr>
                </pic:pic>
              </a:graphicData>
            </a:graphic>
          </wp:inline>
        </w:drawing>
      </w:r>
    </w:p>
    <w:p w:rsidR="00BE25AC" w:rsidRPr="00AC287D" w:rsidRDefault="00BE25AC" w:rsidP="00BE25AC">
      <w:pPr>
        <w:pStyle w:val="oancuaDanhsach"/>
        <w:spacing w:after="0"/>
        <w:ind w:left="1440" w:right="720"/>
        <w:rPr>
          <w:rFonts w:ascii="Times New Roman" w:hAnsi="Times New Roman" w:cs="Times New Roman"/>
          <w:sz w:val="24"/>
          <w:szCs w:val="24"/>
          <w:lang w:eastAsia="vi-VN"/>
        </w:rPr>
      </w:pPr>
    </w:p>
    <w:p w:rsidR="00BE25AC" w:rsidRPr="00AC287D" w:rsidRDefault="00BE25AC" w:rsidP="00BE25AC">
      <w:pPr>
        <w:spacing w:after="0"/>
        <w:ind w:left="1080" w:right="720"/>
        <w:jc w:val="both"/>
        <w:rPr>
          <w:rFonts w:ascii="Times New Roman" w:hAnsi="Times New Roman" w:cs="Times New Roman"/>
          <w:sz w:val="24"/>
          <w:szCs w:val="24"/>
        </w:rPr>
      </w:pPr>
      <w:r w:rsidRPr="00AC287D">
        <w:rPr>
          <w:rFonts w:ascii="Times New Roman" w:hAnsi="Times New Roman" w:cs="Times New Roman"/>
          <w:sz w:val="24"/>
          <w:szCs w:val="24"/>
        </w:rPr>
        <w:t>D1: Thông tin đặt tiệc: Thông tin khách hàng (Tên khách hàng, Tên chú rể, Tên cô dâu, Địa chỉ, Điện thoại, Email, Ngày tổ chức, Tiền đặt cọc), Thông tin thực đơn (Món khai vị, Món chính 1, Món chính 2, Món chính 3, Món lẩu, Tráng miệng, Bia, Nước ngọt), Thông tin dịch vụ</w:t>
      </w:r>
      <w:r w:rsidR="00AC287D">
        <w:rPr>
          <w:rFonts w:ascii="Times New Roman" w:hAnsi="Times New Roman" w:cs="Times New Roman"/>
          <w:sz w:val="24"/>
          <w:szCs w:val="24"/>
        </w:rPr>
        <w:t xml:space="preserve"> </w:t>
      </w:r>
      <w:r w:rsidRPr="00AC287D">
        <w:rPr>
          <w:rFonts w:ascii="Times New Roman" w:hAnsi="Times New Roman" w:cs="Times New Roman"/>
          <w:sz w:val="24"/>
          <w:szCs w:val="24"/>
        </w:rPr>
        <w:t xml:space="preserve">(Rượu, Bánh kem, MC, Ban nhạc, Ca sỉ, </w:t>
      </w:r>
      <w:proofErr w:type="gramStart"/>
      <w:r w:rsidRPr="00AC287D">
        <w:rPr>
          <w:rFonts w:ascii="Times New Roman" w:hAnsi="Times New Roman" w:cs="Times New Roman"/>
          <w:sz w:val="24"/>
          <w:szCs w:val="24"/>
        </w:rPr>
        <w:t>DJ )</w:t>
      </w:r>
      <w:proofErr w:type="gramEnd"/>
      <w:r w:rsidRPr="00AC287D">
        <w:rPr>
          <w:rFonts w:ascii="Times New Roman" w:hAnsi="Times New Roman" w:cs="Times New Roman"/>
          <w:sz w:val="24"/>
          <w:szCs w:val="24"/>
        </w:rPr>
        <w:t>.</w:t>
      </w:r>
    </w:p>
    <w:p w:rsidR="00BE25AC" w:rsidRPr="00AC287D" w:rsidRDefault="00BE25AC" w:rsidP="00BE25AC">
      <w:pPr>
        <w:spacing w:after="0"/>
        <w:ind w:left="1080" w:right="720"/>
        <w:jc w:val="both"/>
        <w:rPr>
          <w:rFonts w:ascii="Times New Roman" w:hAnsi="Times New Roman" w:cs="Times New Roman"/>
          <w:sz w:val="24"/>
          <w:szCs w:val="24"/>
        </w:rPr>
      </w:pPr>
      <w:r w:rsidRPr="00AC287D">
        <w:rPr>
          <w:rFonts w:ascii="Times New Roman" w:hAnsi="Times New Roman" w:cs="Times New Roman"/>
          <w:sz w:val="24"/>
          <w:szCs w:val="24"/>
        </w:rPr>
        <w:t xml:space="preserve">D2: Yêu cầu để đặt tiệc (tiền cọc tối thiểu) </w:t>
      </w:r>
    </w:p>
    <w:p w:rsidR="00BE25AC" w:rsidRPr="00AC287D" w:rsidRDefault="00BE25AC" w:rsidP="00BE25AC">
      <w:pPr>
        <w:spacing w:after="0"/>
        <w:ind w:left="1080" w:right="720"/>
        <w:jc w:val="both"/>
        <w:rPr>
          <w:rFonts w:ascii="Times New Roman" w:hAnsi="Times New Roman" w:cs="Times New Roman"/>
          <w:sz w:val="24"/>
          <w:szCs w:val="24"/>
        </w:rPr>
      </w:pPr>
      <w:r w:rsidRPr="00AC287D">
        <w:rPr>
          <w:rFonts w:ascii="Times New Roman" w:hAnsi="Times New Roman" w:cs="Times New Roman"/>
          <w:sz w:val="24"/>
          <w:szCs w:val="24"/>
        </w:rPr>
        <w:t>D3:D1</w:t>
      </w:r>
    </w:p>
    <w:p w:rsidR="00BE25AC" w:rsidRPr="00AC287D" w:rsidRDefault="00BE25AC" w:rsidP="00BE25AC">
      <w:pPr>
        <w:spacing w:after="0"/>
        <w:ind w:left="1080" w:right="720"/>
        <w:jc w:val="both"/>
        <w:rPr>
          <w:rFonts w:ascii="Times New Roman" w:hAnsi="Times New Roman" w:cs="Times New Roman"/>
          <w:sz w:val="24"/>
          <w:szCs w:val="24"/>
        </w:rPr>
      </w:pPr>
      <w:r w:rsidRPr="00AC287D">
        <w:rPr>
          <w:rFonts w:ascii="Times New Roman" w:hAnsi="Times New Roman" w:cs="Times New Roman"/>
          <w:sz w:val="24"/>
          <w:szCs w:val="24"/>
        </w:rPr>
        <w:t>D4: Hợp đồng đặt tiệc</w:t>
      </w:r>
    </w:p>
    <w:p w:rsidR="00BE25AC" w:rsidRPr="00AC287D" w:rsidRDefault="00BE25AC" w:rsidP="00BE25AC">
      <w:pPr>
        <w:spacing w:after="0"/>
        <w:ind w:left="1080" w:right="720"/>
        <w:jc w:val="both"/>
        <w:rPr>
          <w:rFonts w:ascii="Times New Roman" w:hAnsi="Times New Roman" w:cs="Times New Roman"/>
          <w:sz w:val="24"/>
          <w:szCs w:val="24"/>
        </w:rPr>
      </w:pPr>
    </w:p>
    <w:p w:rsidR="00BE25AC" w:rsidRPr="00AC287D" w:rsidRDefault="00BE25AC" w:rsidP="00E43E4A">
      <w:pPr>
        <w:pStyle w:val="oancuaDanhsach"/>
        <w:numPr>
          <w:ilvl w:val="0"/>
          <w:numId w:val="45"/>
        </w:numPr>
        <w:spacing w:after="0"/>
        <w:ind w:left="1440" w:right="720"/>
        <w:jc w:val="both"/>
        <w:rPr>
          <w:rFonts w:ascii="Times New Roman" w:hAnsi="Times New Roman" w:cs="Times New Roman"/>
          <w:sz w:val="24"/>
          <w:szCs w:val="24"/>
        </w:rPr>
      </w:pPr>
      <w:r w:rsidRPr="00AC287D">
        <w:rPr>
          <w:rFonts w:ascii="Times New Roman" w:hAnsi="Times New Roman" w:cs="Times New Roman"/>
          <w:sz w:val="24"/>
          <w:szCs w:val="24"/>
        </w:rPr>
        <w:t>Các bước xử lý:</w:t>
      </w:r>
    </w:p>
    <w:p w:rsidR="00406495" w:rsidRPr="00AC287D" w:rsidRDefault="00406495" w:rsidP="00406495">
      <w:pPr>
        <w:spacing w:after="0"/>
        <w:ind w:left="990" w:firstLine="90"/>
        <w:rPr>
          <w:rFonts w:ascii="Times New Roman" w:hAnsi="Times New Roman" w:cs="Times New Roman"/>
          <w:sz w:val="24"/>
          <w:szCs w:val="24"/>
          <w:lang w:eastAsia="vi-VN"/>
        </w:rPr>
      </w:pPr>
      <w:r w:rsidRPr="00AC287D">
        <w:rPr>
          <w:rFonts w:ascii="Times New Roman" w:hAnsi="Times New Roman" w:cs="Times New Roman"/>
          <w:sz w:val="24"/>
          <w:szCs w:val="24"/>
          <w:lang w:eastAsia="vi-VN"/>
        </w:rPr>
        <w:t>B1: Kết nối dữ liệu</w:t>
      </w:r>
    </w:p>
    <w:p w:rsidR="00406495" w:rsidRPr="00AC287D" w:rsidRDefault="00406495" w:rsidP="00406495">
      <w:pPr>
        <w:tabs>
          <w:tab w:val="left" w:pos="990"/>
        </w:tabs>
        <w:spacing w:after="0"/>
        <w:ind w:left="1080" w:hanging="90"/>
        <w:rPr>
          <w:rFonts w:ascii="Times New Roman" w:hAnsi="Times New Roman" w:cs="Times New Roman"/>
          <w:sz w:val="24"/>
          <w:szCs w:val="24"/>
          <w:lang w:eastAsia="vi-VN"/>
        </w:rPr>
      </w:pPr>
      <w:r w:rsidRPr="00AC287D">
        <w:rPr>
          <w:rFonts w:ascii="Times New Roman" w:hAnsi="Times New Roman" w:cs="Times New Roman"/>
          <w:sz w:val="24"/>
          <w:szCs w:val="24"/>
          <w:lang w:eastAsia="vi-VN"/>
        </w:rPr>
        <w:tab/>
        <w:t>B2: Đọc D2 từ bộ nhớ phụ</w:t>
      </w:r>
    </w:p>
    <w:p w:rsidR="00406495" w:rsidRPr="00AC287D" w:rsidRDefault="00406495" w:rsidP="00406495">
      <w:pPr>
        <w:tabs>
          <w:tab w:val="left" w:pos="990"/>
        </w:tabs>
        <w:spacing w:after="0"/>
        <w:ind w:left="1080" w:hanging="90"/>
        <w:rPr>
          <w:rFonts w:ascii="Times New Roman" w:hAnsi="Times New Roman" w:cs="Times New Roman"/>
          <w:sz w:val="24"/>
          <w:szCs w:val="24"/>
          <w:lang w:eastAsia="vi-VN"/>
        </w:rPr>
      </w:pPr>
      <w:r w:rsidRPr="00AC287D">
        <w:rPr>
          <w:rFonts w:ascii="Times New Roman" w:hAnsi="Times New Roman" w:cs="Times New Roman"/>
          <w:sz w:val="24"/>
          <w:szCs w:val="24"/>
          <w:lang w:eastAsia="vi-VN"/>
        </w:rPr>
        <w:tab/>
        <w:t>B3: Nhập D1 từ nhân viên</w:t>
      </w:r>
    </w:p>
    <w:p w:rsidR="00406495" w:rsidRPr="00AC287D" w:rsidRDefault="00406495" w:rsidP="00406495">
      <w:pPr>
        <w:tabs>
          <w:tab w:val="left" w:pos="990"/>
        </w:tabs>
        <w:spacing w:after="0"/>
        <w:ind w:left="1080" w:hanging="90"/>
        <w:rPr>
          <w:rFonts w:ascii="Times New Roman" w:hAnsi="Times New Roman" w:cs="Times New Roman"/>
          <w:sz w:val="24"/>
          <w:szCs w:val="24"/>
          <w:lang w:eastAsia="vi-VN"/>
        </w:rPr>
      </w:pPr>
      <w:r w:rsidRPr="00AC287D">
        <w:rPr>
          <w:rFonts w:ascii="Times New Roman" w:hAnsi="Times New Roman" w:cs="Times New Roman"/>
          <w:sz w:val="24"/>
          <w:szCs w:val="24"/>
          <w:lang w:eastAsia="vi-VN"/>
        </w:rPr>
        <w:tab/>
        <w:t>B4: kiểm tra quy định đặt tiệc</w:t>
      </w:r>
    </w:p>
    <w:p w:rsidR="00406495" w:rsidRPr="00AC287D" w:rsidRDefault="00406495" w:rsidP="00406495">
      <w:pPr>
        <w:tabs>
          <w:tab w:val="left" w:pos="990"/>
        </w:tabs>
        <w:spacing w:after="0"/>
        <w:ind w:left="1080" w:hanging="90"/>
        <w:rPr>
          <w:rFonts w:ascii="Times New Roman" w:hAnsi="Times New Roman" w:cs="Times New Roman"/>
          <w:sz w:val="24"/>
          <w:szCs w:val="24"/>
          <w:lang w:eastAsia="vi-VN"/>
        </w:rPr>
      </w:pPr>
      <w:r w:rsidRPr="00AC287D">
        <w:rPr>
          <w:rFonts w:ascii="Times New Roman" w:hAnsi="Times New Roman" w:cs="Times New Roman"/>
          <w:sz w:val="24"/>
          <w:szCs w:val="24"/>
          <w:lang w:eastAsia="vi-VN"/>
        </w:rPr>
        <w:tab/>
        <w:t>B5: Nếu không thỏa thì qua bước 7</w:t>
      </w:r>
    </w:p>
    <w:p w:rsidR="00406495" w:rsidRPr="00AC287D" w:rsidRDefault="00406495" w:rsidP="00406495">
      <w:pPr>
        <w:tabs>
          <w:tab w:val="left" w:pos="990"/>
        </w:tabs>
        <w:spacing w:after="0"/>
        <w:ind w:left="1080" w:hanging="90"/>
        <w:rPr>
          <w:rFonts w:ascii="Times New Roman" w:hAnsi="Times New Roman" w:cs="Times New Roman"/>
          <w:sz w:val="24"/>
          <w:szCs w:val="24"/>
          <w:lang w:eastAsia="vi-VN"/>
        </w:rPr>
      </w:pPr>
      <w:r w:rsidRPr="00AC287D">
        <w:rPr>
          <w:rFonts w:ascii="Times New Roman" w:hAnsi="Times New Roman" w:cs="Times New Roman"/>
          <w:sz w:val="24"/>
          <w:szCs w:val="24"/>
          <w:lang w:eastAsia="vi-VN"/>
        </w:rPr>
        <w:tab/>
        <w:t>B6: Xuất hợp đồng</w:t>
      </w:r>
    </w:p>
    <w:p w:rsidR="00406495" w:rsidRPr="00AC287D" w:rsidRDefault="00406495" w:rsidP="00406495">
      <w:pPr>
        <w:tabs>
          <w:tab w:val="left" w:pos="990"/>
        </w:tabs>
        <w:spacing w:after="0"/>
        <w:ind w:left="1080" w:hanging="90"/>
        <w:rPr>
          <w:rFonts w:ascii="Times New Roman" w:hAnsi="Times New Roman" w:cs="Times New Roman"/>
          <w:sz w:val="24"/>
          <w:szCs w:val="24"/>
          <w:lang w:eastAsia="vi-VN"/>
        </w:rPr>
      </w:pPr>
      <w:r w:rsidRPr="00AC287D">
        <w:rPr>
          <w:rFonts w:ascii="Times New Roman" w:hAnsi="Times New Roman" w:cs="Times New Roman"/>
          <w:sz w:val="24"/>
          <w:szCs w:val="24"/>
          <w:lang w:eastAsia="vi-VN"/>
        </w:rPr>
        <w:tab/>
        <w:t>B7: Đống kết nối với cơ sở dữ liệu</w:t>
      </w:r>
    </w:p>
    <w:p w:rsidR="00406495" w:rsidRDefault="00406495" w:rsidP="00406495">
      <w:pPr>
        <w:tabs>
          <w:tab w:val="left" w:pos="990"/>
        </w:tabs>
        <w:spacing w:after="0"/>
        <w:ind w:left="1080" w:hanging="90"/>
        <w:rPr>
          <w:sz w:val="24"/>
          <w:szCs w:val="24"/>
          <w:lang w:eastAsia="vi-VN"/>
        </w:rPr>
      </w:pPr>
      <w:r w:rsidRPr="00AC287D">
        <w:rPr>
          <w:rFonts w:ascii="Times New Roman" w:hAnsi="Times New Roman" w:cs="Times New Roman"/>
          <w:sz w:val="24"/>
          <w:szCs w:val="24"/>
          <w:lang w:eastAsia="vi-VN"/>
        </w:rPr>
        <w:tab/>
        <w:t>B8: Kết thúc</w:t>
      </w:r>
      <w:r>
        <w:rPr>
          <w:sz w:val="24"/>
          <w:szCs w:val="24"/>
          <w:lang w:eastAsia="vi-VN"/>
        </w:rPr>
        <w:br w:type="page"/>
      </w:r>
    </w:p>
    <w:p w:rsidR="00406495" w:rsidRPr="00AC287D" w:rsidRDefault="00406495" w:rsidP="00E43E4A">
      <w:pPr>
        <w:pStyle w:val="oancuaDanhsach"/>
        <w:numPr>
          <w:ilvl w:val="1"/>
          <w:numId w:val="9"/>
        </w:numPr>
        <w:tabs>
          <w:tab w:val="left" w:pos="990"/>
        </w:tabs>
        <w:spacing w:after="0"/>
        <w:outlineLvl w:val="2"/>
        <w:rPr>
          <w:rFonts w:ascii="Times New Roman" w:hAnsi="Times New Roman" w:cs="Times New Roman"/>
          <w:b/>
          <w:sz w:val="24"/>
          <w:szCs w:val="24"/>
          <w:lang w:eastAsia="vi-VN"/>
        </w:rPr>
      </w:pPr>
      <w:bookmarkStart w:id="23" w:name="_Toc518343994"/>
      <w:r w:rsidRPr="00AC287D">
        <w:rPr>
          <w:rFonts w:ascii="Times New Roman" w:hAnsi="Times New Roman" w:cs="Times New Roman"/>
          <w:b/>
          <w:sz w:val="24"/>
          <w:szCs w:val="24"/>
          <w:lang w:eastAsia="vi-VN"/>
        </w:rPr>
        <w:lastRenderedPageBreak/>
        <w:t>Sơ đồ luồng dữ liệu chức năng “Lập hoá đơn”</w:t>
      </w:r>
      <w:bookmarkEnd w:id="23"/>
    </w:p>
    <w:p w:rsidR="00406495" w:rsidRPr="00AC287D" w:rsidRDefault="00406495" w:rsidP="00406495">
      <w:pPr>
        <w:tabs>
          <w:tab w:val="left" w:pos="990"/>
        </w:tabs>
        <w:spacing w:after="0"/>
        <w:ind w:left="3150" w:hanging="90"/>
        <w:rPr>
          <w:rFonts w:ascii="Times New Roman" w:hAnsi="Times New Roman" w:cs="Times New Roman"/>
          <w:sz w:val="24"/>
          <w:szCs w:val="24"/>
          <w:lang w:eastAsia="vi-VN"/>
        </w:rPr>
      </w:pPr>
      <w:r w:rsidRPr="00AC287D">
        <w:rPr>
          <w:rFonts w:ascii="Times New Roman" w:hAnsi="Times New Roman" w:cs="Times New Roman"/>
          <w:noProof/>
        </w:rPr>
        <w:drawing>
          <wp:inline distT="0" distB="0" distL="0" distR="0" wp14:anchorId="5864E668" wp14:editId="2B8F3338">
            <wp:extent cx="2198370" cy="3616325"/>
            <wp:effectExtent l="0" t="0" r="0" b="3175"/>
            <wp:docPr id="40" name="Picture 11" descr="https://documents.lucidchart.com/documents/9a5b4e1f-e7a8-4433-b3c5-c11e69ca6e65/pages/0_0?a=3931&amp;x=776&amp;y=1526&amp;w=308&amp;h=748&amp;store=1&amp;accept=image%2F*&amp;auth=LCA%202041eb76d1417bc60c9e023894ed91fa249a4c47-ts%3D1530466859"/>
            <wp:cNvGraphicFramePr/>
            <a:graphic xmlns:a="http://schemas.openxmlformats.org/drawingml/2006/main">
              <a:graphicData uri="http://schemas.openxmlformats.org/drawingml/2006/picture">
                <pic:pic xmlns:pic="http://schemas.openxmlformats.org/drawingml/2006/picture">
                  <pic:nvPicPr>
                    <pic:cNvPr id="11" name="Picture 11" descr="https://documents.lucidchart.com/documents/9a5b4e1f-e7a8-4433-b3c5-c11e69ca6e65/pages/0_0?a=3931&amp;x=776&amp;y=1526&amp;w=308&amp;h=748&amp;store=1&amp;accept=image%2F*&amp;auth=LCA%202041eb76d1417bc60c9e023894ed91fa249a4c47-ts%3D1530466859"/>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98370" cy="3616325"/>
                    </a:xfrm>
                    <a:prstGeom prst="rect">
                      <a:avLst/>
                    </a:prstGeom>
                    <a:noFill/>
                    <a:ln>
                      <a:noFill/>
                    </a:ln>
                  </pic:spPr>
                </pic:pic>
              </a:graphicData>
            </a:graphic>
          </wp:inline>
        </w:drawing>
      </w:r>
    </w:p>
    <w:p w:rsidR="00406495" w:rsidRPr="00AC287D" w:rsidRDefault="00406495" w:rsidP="00406495">
      <w:pPr>
        <w:spacing w:after="0"/>
        <w:ind w:left="1080"/>
        <w:rPr>
          <w:rFonts w:ascii="Times New Roman" w:hAnsi="Times New Roman" w:cs="Times New Roman"/>
          <w:sz w:val="24"/>
          <w:szCs w:val="24"/>
        </w:rPr>
      </w:pPr>
      <w:r w:rsidRPr="00AC287D">
        <w:rPr>
          <w:rFonts w:ascii="Times New Roman" w:hAnsi="Times New Roman" w:cs="Times New Roman"/>
          <w:sz w:val="24"/>
          <w:szCs w:val="24"/>
        </w:rPr>
        <w:t>D1: Thông tin hóa đơn: Thông tin khách hàng (Tên khách hàng, Tên chú rể, Tên cô dâu, Địa chỉ, Điện thoại, Email, Ngày tổ chức, Tiền đặt cọc), Thông tin thực đơn</w:t>
      </w:r>
      <w:r w:rsidR="00AC287D">
        <w:rPr>
          <w:rFonts w:ascii="Times New Roman" w:hAnsi="Times New Roman" w:cs="Times New Roman"/>
          <w:sz w:val="24"/>
          <w:szCs w:val="24"/>
        </w:rPr>
        <w:t xml:space="preserve"> </w:t>
      </w:r>
      <w:r w:rsidRPr="00AC287D">
        <w:rPr>
          <w:rFonts w:ascii="Times New Roman" w:hAnsi="Times New Roman" w:cs="Times New Roman"/>
          <w:sz w:val="24"/>
          <w:szCs w:val="24"/>
        </w:rPr>
        <w:t xml:space="preserve">(Món khai vị, Món chính 1, Món chính 2, Món chính 3, Món lẩu, Tráng miệng, Bia, Nước ngọt), Thông tin dịch </w:t>
      </w:r>
      <w:proofErr w:type="gramStart"/>
      <w:r w:rsidRPr="00AC287D">
        <w:rPr>
          <w:rFonts w:ascii="Times New Roman" w:hAnsi="Times New Roman" w:cs="Times New Roman"/>
          <w:sz w:val="24"/>
          <w:szCs w:val="24"/>
        </w:rPr>
        <w:t>vụ(</w:t>
      </w:r>
      <w:proofErr w:type="gramEnd"/>
      <w:r w:rsidRPr="00AC287D">
        <w:rPr>
          <w:rFonts w:ascii="Times New Roman" w:hAnsi="Times New Roman" w:cs="Times New Roman"/>
          <w:sz w:val="24"/>
          <w:szCs w:val="24"/>
        </w:rPr>
        <w:t xml:space="preserve">Rượu, Bánh kem, MC, Ban nhạc, Ca sỉ, DJ ), Tiền hoá đơn, Tiền dịch vụ.. </w:t>
      </w:r>
    </w:p>
    <w:p w:rsidR="00406495" w:rsidRPr="00AC287D" w:rsidRDefault="00406495" w:rsidP="00406495">
      <w:pPr>
        <w:spacing w:after="0"/>
        <w:ind w:left="1080"/>
        <w:rPr>
          <w:rFonts w:ascii="Times New Roman" w:hAnsi="Times New Roman" w:cs="Times New Roman"/>
          <w:sz w:val="24"/>
          <w:szCs w:val="24"/>
        </w:rPr>
      </w:pPr>
      <w:r w:rsidRPr="00AC287D">
        <w:rPr>
          <w:rFonts w:ascii="Times New Roman" w:hAnsi="Times New Roman" w:cs="Times New Roman"/>
          <w:sz w:val="24"/>
          <w:szCs w:val="24"/>
        </w:rPr>
        <w:t>D2: Quy định thanh toán (Ngày thanh toán)</w:t>
      </w:r>
    </w:p>
    <w:p w:rsidR="00406495" w:rsidRPr="00AC287D" w:rsidRDefault="00406495" w:rsidP="00406495">
      <w:pPr>
        <w:spacing w:after="0"/>
        <w:ind w:left="1080"/>
        <w:rPr>
          <w:rFonts w:ascii="Times New Roman" w:hAnsi="Times New Roman" w:cs="Times New Roman"/>
          <w:sz w:val="24"/>
          <w:szCs w:val="24"/>
        </w:rPr>
      </w:pPr>
      <w:r w:rsidRPr="00AC287D">
        <w:rPr>
          <w:rFonts w:ascii="Times New Roman" w:hAnsi="Times New Roman" w:cs="Times New Roman"/>
          <w:sz w:val="24"/>
          <w:szCs w:val="24"/>
        </w:rPr>
        <w:t>D3: D1</w:t>
      </w:r>
    </w:p>
    <w:p w:rsidR="00BE25AC" w:rsidRPr="00AC287D" w:rsidRDefault="00406495" w:rsidP="00406495">
      <w:pPr>
        <w:spacing w:after="0"/>
        <w:ind w:left="1080" w:right="720"/>
        <w:jc w:val="both"/>
        <w:rPr>
          <w:rFonts w:ascii="Times New Roman" w:hAnsi="Times New Roman" w:cs="Times New Roman"/>
          <w:sz w:val="24"/>
          <w:szCs w:val="24"/>
        </w:rPr>
      </w:pPr>
      <w:r w:rsidRPr="00AC287D">
        <w:rPr>
          <w:rFonts w:ascii="Times New Roman" w:hAnsi="Times New Roman" w:cs="Times New Roman"/>
          <w:sz w:val="24"/>
          <w:szCs w:val="24"/>
        </w:rPr>
        <w:t>D4: Hóa đơn thoan toán</w:t>
      </w:r>
    </w:p>
    <w:p w:rsidR="00406495" w:rsidRPr="00AC287D" w:rsidRDefault="00406495" w:rsidP="00406495">
      <w:pPr>
        <w:spacing w:after="0"/>
        <w:ind w:left="1080" w:right="720"/>
        <w:jc w:val="both"/>
        <w:rPr>
          <w:rFonts w:ascii="Times New Roman" w:hAnsi="Times New Roman" w:cs="Times New Roman"/>
          <w:sz w:val="24"/>
          <w:szCs w:val="24"/>
        </w:rPr>
      </w:pPr>
    </w:p>
    <w:p w:rsidR="00406495" w:rsidRPr="00AC287D" w:rsidRDefault="00406495" w:rsidP="00E43E4A">
      <w:pPr>
        <w:pStyle w:val="oancuaDanhsach"/>
        <w:numPr>
          <w:ilvl w:val="0"/>
          <w:numId w:val="45"/>
        </w:numPr>
        <w:spacing w:after="0"/>
        <w:ind w:left="1440" w:right="720"/>
        <w:jc w:val="both"/>
        <w:rPr>
          <w:rFonts w:ascii="Times New Roman" w:hAnsi="Times New Roman" w:cs="Times New Roman"/>
          <w:sz w:val="24"/>
          <w:szCs w:val="24"/>
        </w:rPr>
      </w:pPr>
      <w:r w:rsidRPr="00AC287D">
        <w:rPr>
          <w:rFonts w:ascii="Times New Roman" w:hAnsi="Times New Roman" w:cs="Times New Roman"/>
          <w:sz w:val="24"/>
          <w:szCs w:val="24"/>
        </w:rPr>
        <w:t>Các bước xử lý</w:t>
      </w:r>
    </w:p>
    <w:p w:rsidR="00406495" w:rsidRPr="00AC287D" w:rsidRDefault="00406495" w:rsidP="00406495">
      <w:pPr>
        <w:spacing w:after="0"/>
        <w:ind w:left="1350" w:hanging="270"/>
        <w:rPr>
          <w:rFonts w:ascii="Times New Roman" w:hAnsi="Times New Roman" w:cs="Times New Roman"/>
          <w:sz w:val="24"/>
          <w:szCs w:val="24"/>
          <w:lang w:eastAsia="vi-VN"/>
        </w:rPr>
      </w:pPr>
      <w:r w:rsidRPr="00AC287D">
        <w:rPr>
          <w:rFonts w:ascii="Times New Roman" w:hAnsi="Times New Roman" w:cs="Times New Roman"/>
          <w:sz w:val="24"/>
          <w:szCs w:val="24"/>
          <w:lang w:eastAsia="vi-VN"/>
        </w:rPr>
        <w:t>B1: Kết nối dữ liệu</w:t>
      </w:r>
    </w:p>
    <w:p w:rsidR="00406495" w:rsidRPr="00AC287D" w:rsidRDefault="00406495" w:rsidP="00406495">
      <w:pPr>
        <w:spacing w:after="0"/>
        <w:ind w:left="1350" w:hanging="270"/>
        <w:rPr>
          <w:rFonts w:ascii="Times New Roman" w:hAnsi="Times New Roman" w:cs="Times New Roman"/>
          <w:sz w:val="24"/>
          <w:szCs w:val="24"/>
          <w:lang w:eastAsia="vi-VN"/>
        </w:rPr>
      </w:pPr>
      <w:r w:rsidRPr="00AC287D">
        <w:rPr>
          <w:rFonts w:ascii="Times New Roman" w:hAnsi="Times New Roman" w:cs="Times New Roman"/>
          <w:sz w:val="24"/>
          <w:szCs w:val="24"/>
          <w:lang w:eastAsia="vi-VN"/>
        </w:rPr>
        <w:t>B2: Đọc D2 từ bộ nhớ phụ</w:t>
      </w:r>
    </w:p>
    <w:p w:rsidR="00406495" w:rsidRPr="00AC287D" w:rsidRDefault="00406495" w:rsidP="00406495">
      <w:pPr>
        <w:spacing w:after="0"/>
        <w:ind w:left="1080"/>
        <w:rPr>
          <w:rFonts w:ascii="Times New Roman" w:hAnsi="Times New Roman" w:cs="Times New Roman"/>
          <w:sz w:val="24"/>
          <w:szCs w:val="24"/>
          <w:lang w:eastAsia="vi-VN"/>
        </w:rPr>
      </w:pPr>
      <w:r w:rsidRPr="00AC287D">
        <w:rPr>
          <w:rFonts w:ascii="Times New Roman" w:hAnsi="Times New Roman" w:cs="Times New Roman"/>
          <w:sz w:val="24"/>
          <w:szCs w:val="24"/>
          <w:lang w:eastAsia="vi-VN"/>
        </w:rPr>
        <w:t>B3: Nhập D1 từ nhân viên</w:t>
      </w:r>
    </w:p>
    <w:p w:rsidR="00406495" w:rsidRPr="00AC287D" w:rsidRDefault="00406495" w:rsidP="00406495">
      <w:pPr>
        <w:spacing w:after="0"/>
        <w:ind w:left="1350" w:hanging="270"/>
        <w:rPr>
          <w:rFonts w:ascii="Times New Roman" w:hAnsi="Times New Roman" w:cs="Times New Roman"/>
          <w:sz w:val="24"/>
          <w:szCs w:val="24"/>
          <w:lang w:eastAsia="vi-VN"/>
        </w:rPr>
      </w:pPr>
      <w:r w:rsidRPr="00AC287D">
        <w:rPr>
          <w:rFonts w:ascii="Times New Roman" w:hAnsi="Times New Roman" w:cs="Times New Roman"/>
          <w:sz w:val="24"/>
          <w:szCs w:val="24"/>
          <w:lang w:eastAsia="vi-VN"/>
        </w:rPr>
        <w:t>B4: Kiểm tra quy định thanh toán, nếu không thỉa thì qua bước 3</w:t>
      </w:r>
    </w:p>
    <w:p w:rsidR="00406495" w:rsidRPr="00AC287D" w:rsidRDefault="00406495" w:rsidP="00406495">
      <w:pPr>
        <w:spacing w:after="0"/>
        <w:ind w:left="1350" w:hanging="270"/>
        <w:rPr>
          <w:rFonts w:ascii="Times New Roman" w:hAnsi="Times New Roman" w:cs="Times New Roman"/>
          <w:sz w:val="24"/>
          <w:szCs w:val="24"/>
          <w:lang w:eastAsia="vi-VN"/>
        </w:rPr>
      </w:pPr>
      <w:r w:rsidRPr="00AC287D">
        <w:rPr>
          <w:rFonts w:ascii="Times New Roman" w:hAnsi="Times New Roman" w:cs="Times New Roman"/>
          <w:sz w:val="24"/>
          <w:szCs w:val="24"/>
          <w:lang w:eastAsia="vi-VN"/>
        </w:rPr>
        <w:t>B5: Tính tiền thực đơn</w:t>
      </w:r>
    </w:p>
    <w:p w:rsidR="00406495" w:rsidRPr="00AC287D" w:rsidRDefault="00406495" w:rsidP="00406495">
      <w:pPr>
        <w:spacing w:after="0"/>
        <w:ind w:left="1350" w:hanging="270"/>
        <w:rPr>
          <w:rFonts w:ascii="Times New Roman" w:hAnsi="Times New Roman" w:cs="Times New Roman"/>
          <w:sz w:val="24"/>
          <w:szCs w:val="24"/>
          <w:lang w:eastAsia="vi-VN"/>
        </w:rPr>
      </w:pPr>
      <w:r w:rsidRPr="00AC287D">
        <w:rPr>
          <w:rFonts w:ascii="Times New Roman" w:hAnsi="Times New Roman" w:cs="Times New Roman"/>
          <w:sz w:val="24"/>
          <w:szCs w:val="24"/>
          <w:lang w:eastAsia="vi-VN"/>
        </w:rPr>
        <w:t>B6: Tính tiền dịch vụ</w:t>
      </w:r>
    </w:p>
    <w:p w:rsidR="00406495" w:rsidRPr="00AC287D" w:rsidRDefault="00406495" w:rsidP="00406495">
      <w:pPr>
        <w:spacing w:after="0"/>
        <w:ind w:left="1350" w:hanging="270"/>
        <w:rPr>
          <w:rFonts w:ascii="Times New Roman" w:hAnsi="Times New Roman" w:cs="Times New Roman"/>
          <w:sz w:val="24"/>
          <w:szCs w:val="24"/>
          <w:lang w:eastAsia="vi-VN"/>
        </w:rPr>
      </w:pPr>
      <w:r w:rsidRPr="00AC287D">
        <w:rPr>
          <w:rFonts w:ascii="Times New Roman" w:hAnsi="Times New Roman" w:cs="Times New Roman"/>
          <w:sz w:val="24"/>
          <w:szCs w:val="24"/>
          <w:lang w:eastAsia="vi-VN"/>
        </w:rPr>
        <w:t>B7: Tính tiền phạt</w:t>
      </w:r>
    </w:p>
    <w:p w:rsidR="00406495" w:rsidRPr="00AC287D" w:rsidRDefault="00406495" w:rsidP="00406495">
      <w:pPr>
        <w:spacing w:after="0"/>
        <w:ind w:left="1350" w:hanging="270"/>
        <w:rPr>
          <w:rFonts w:ascii="Times New Roman" w:hAnsi="Times New Roman" w:cs="Times New Roman"/>
          <w:sz w:val="24"/>
          <w:szCs w:val="24"/>
          <w:lang w:eastAsia="vi-VN"/>
        </w:rPr>
      </w:pPr>
      <w:r w:rsidRPr="00AC287D">
        <w:rPr>
          <w:rFonts w:ascii="Times New Roman" w:hAnsi="Times New Roman" w:cs="Times New Roman"/>
          <w:sz w:val="24"/>
          <w:szCs w:val="24"/>
          <w:lang w:eastAsia="vi-VN"/>
        </w:rPr>
        <w:t>B8: Tính tổng tiền</w:t>
      </w:r>
    </w:p>
    <w:p w:rsidR="00406495" w:rsidRPr="00AC287D" w:rsidRDefault="00406495" w:rsidP="00406495">
      <w:pPr>
        <w:spacing w:after="0"/>
        <w:ind w:left="1080"/>
        <w:rPr>
          <w:rFonts w:ascii="Times New Roman" w:hAnsi="Times New Roman" w:cs="Times New Roman"/>
          <w:sz w:val="24"/>
          <w:szCs w:val="24"/>
          <w:lang w:eastAsia="vi-VN"/>
        </w:rPr>
      </w:pPr>
      <w:r w:rsidRPr="00AC287D">
        <w:rPr>
          <w:rFonts w:ascii="Times New Roman" w:hAnsi="Times New Roman" w:cs="Times New Roman"/>
          <w:sz w:val="24"/>
          <w:szCs w:val="24"/>
          <w:lang w:eastAsia="vi-VN"/>
        </w:rPr>
        <w:t>B9: Xuất hóa đơn</w:t>
      </w:r>
    </w:p>
    <w:p w:rsidR="00406495" w:rsidRPr="00AC287D" w:rsidRDefault="00406495" w:rsidP="00406495">
      <w:pPr>
        <w:spacing w:after="0"/>
        <w:ind w:left="1080"/>
        <w:rPr>
          <w:rFonts w:ascii="Times New Roman" w:hAnsi="Times New Roman" w:cs="Times New Roman"/>
          <w:sz w:val="24"/>
          <w:szCs w:val="24"/>
          <w:lang w:eastAsia="vi-VN"/>
        </w:rPr>
      </w:pPr>
      <w:r w:rsidRPr="00AC287D">
        <w:rPr>
          <w:rFonts w:ascii="Times New Roman" w:hAnsi="Times New Roman" w:cs="Times New Roman"/>
          <w:sz w:val="24"/>
          <w:szCs w:val="24"/>
          <w:lang w:eastAsia="vi-VN"/>
        </w:rPr>
        <w:t>B10: Đóng kết nối</w:t>
      </w:r>
    </w:p>
    <w:p w:rsidR="00406495" w:rsidRDefault="00406495" w:rsidP="00406495">
      <w:pPr>
        <w:spacing w:after="0"/>
        <w:ind w:left="1350" w:hanging="270"/>
        <w:rPr>
          <w:sz w:val="24"/>
          <w:szCs w:val="24"/>
          <w:lang w:eastAsia="vi-VN"/>
        </w:rPr>
      </w:pPr>
      <w:r w:rsidRPr="00AC287D">
        <w:rPr>
          <w:rFonts w:ascii="Times New Roman" w:hAnsi="Times New Roman" w:cs="Times New Roman"/>
          <w:sz w:val="24"/>
          <w:szCs w:val="24"/>
          <w:lang w:eastAsia="vi-VN"/>
        </w:rPr>
        <w:t>B11: Kết thúc</w:t>
      </w:r>
      <w:r>
        <w:rPr>
          <w:sz w:val="24"/>
          <w:szCs w:val="24"/>
          <w:lang w:eastAsia="vi-VN"/>
        </w:rPr>
        <w:br w:type="page"/>
      </w:r>
    </w:p>
    <w:p w:rsidR="00406495" w:rsidRPr="00AC287D" w:rsidRDefault="00406495" w:rsidP="00E43E4A">
      <w:pPr>
        <w:pStyle w:val="oancuaDanhsach"/>
        <w:numPr>
          <w:ilvl w:val="1"/>
          <w:numId w:val="9"/>
        </w:numPr>
        <w:spacing w:after="0"/>
        <w:outlineLvl w:val="2"/>
        <w:rPr>
          <w:rFonts w:ascii="Times New Roman" w:hAnsi="Times New Roman" w:cs="Times New Roman"/>
          <w:b/>
          <w:sz w:val="24"/>
          <w:szCs w:val="24"/>
          <w:lang w:eastAsia="vi-VN"/>
        </w:rPr>
      </w:pPr>
      <w:bookmarkStart w:id="24" w:name="_Toc518343995"/>
      <w:r w:rsidRPr="00AC287D">
        <w:rPr>
          <w:rFonts w:ascii="Times New Roman" w:hAnsi="Times New Roman" w:cs="Times New Roman"/>
          <w:b/>
          <w:sz w:val="24"/>
          <w:szCs w:val="24"/>
          <w:lang w:eastAsia="vi-VN"/>
        </w:rPr>
        <w:lastRenderedPageBreak/>
        <w:t>Sơ đồ luồng dữ liệu chức năng “Quản lý nhân viên”</w:t>
      </w:r>
      <w:bookmarkEnd w:id="24"/>
    </w:p>
    <w:p w:rsidR="00406495" w:rsidRDefault="00406495" w:rsidP="00406495">
      <w:pPr>
        <w:pStyle w:val="oancuaDanhsach"/>
        <w:spacing w:after="0"/>
        <w:ind w:left="3240"/>
        <w:rPr>
          <w:sz w:val="24"/>
          <w:szCs w:val="24"/>
          <w:lang w:eastAsia="vi-VN"/>
        </w:rPr>
      </w:pPr>
      <w:r>
        <w:rPr>
          <w:noProof/>
        </w:rPr>
        <w:drawing>
          <wp:inline distT="0" distB="0" distL="0" distR="0" wp14:anchorId="54E704E5" wp14:editId="3DB3B522">
            <wp:extent cx="2198370" cy="3451860"/>
            <wp:effectExtent l="0" t="0" r="0" b="0"/>
            <wp:docPr id="41" name="Picture 13" descr="https://documents.lucidchart.com/documents/9a5b4e1f-e7a8-4433-b3c5-c11e69ca6e65/pages/0_0?a=4001&amp;x=786&amp;y=2281&amp;w=308&amp;h=649&amp;store=1&amp;accept=image%2F*&amp;auth=LCA%2088d0d819d47432bf705285a344c3af655e9c3d83-ts%3D1530466859"/>
            <wp:cNvGraphicFramePr/>
            <a:graphic xmlns:a="http://schemas.openxmlformats.org/drawingml/2006/main">
              <a:graphicData uri="http://schemas.openxmlformats.org/drawingml/2006/picture">
                <pic:pic xmlns:pic="http://schemas.openxmlformats.org/drawingml/2006/picture">
                  <pic:nvPicPr>
                    <pic:cNvPr id="13" name="Picture 13" descr="https://documents.lucidchart.com/documents/9a5b4e1f-e7a8-4433-b3c5-c11e69ca6e65/pages/0_0?a=4001&amp;x=786&amp;y=2281&amp;w=308&amp;h=649&amp;store=1&amp;accept=image%2F*&amp;auth=LCA%2088d0d819d47432bf705285a344c3af655e9c3d83-ts%3D1530466859"/>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98370" cy="3451860"/>
                    </a:xfrm>
                    <a:prstGeom prst="rect">
                      <a:avLst/>
                    </a:prstGeom>
                    <a:noFill/>
                    <a:ln>
                      <a:noFill/>
                    </a:ln>
                  </pic:spPr>
                </pic:pic>
              </a:graphicData>
            </a:graphic>
          </wp:inline>
        </w:drawing>
      </w:r>
    </w:p>
    <w:p w:rsidR="00406495" w:rsidRDefault="00406495" w:rsidP="00406495">
      <w:pPr>
        <w:pStyle w:val="oancuaDanhsach"/>
        <w:spacing w:after="0"/>
        <w:ind w:left="3240"/>
        <w:rPr>
          <w:sz w:val="24"/>
          <w:szCs w:val="24"/>
          <w:lang w:eastAsia="vi-VN"/>
        </w:rPr>
      </w:pPr>
    </w:p>
    <w:p w:rsidR="00406495" w:rsidRPr="00AC287D" w:rsidRDefault="00406495" w:rsidP="00406495">
      <w:pPr>
        <w:spacing w:after="0"/>
        <w:ind w:left="1080"/>
        <w:rPr>
          <w:rFonts w:ascii="Times New Roman" w:hAnsi="Times New Roman" w:cs="Times New Roman"/>
          <w:sz w:val="24"/>
          <w:szCs w:val="24"/>
        </w:rPr>
      </w:pPr>
      <w:r w:rsidRPr="00AC287D">
        <w:rPr>
          <w:rFonts w:ascii="Times New Roman" w:hAnsi="Times New Roman" w:cs="Times New Roman"/>
          <w:sz w:val="24"/>
          <w:szCs w:val="24"/>
        </w:rPr>
        <w:t xml:space="preserve">D1: Thông tin nhân viên: Tên nhân viên, địa chỉ, điện thoại, Sảnh, Chức vụ, Ca. </w:t>
      </w:r>
    </w:p>
    <w:p w:rsidR="00406495" w:rsidRPr="00AC287D" w:rsidRDefault="00406495" w:rsidP="00406495">
      <w:pPr>
        <w:spacing w:after="0"/>
        <w:ind w:left="1080"/>
        <w:rPr>
          <w:rFonts w:ascii="Times New Roman" w:hAnsi="Times New Roman" w:cs="Times New Roman"/>
          <w:sz w:val="24"/>
          <w:szCs w:val="24"/>
        </w:rPr>
      </w:pPr>
      <w:r w:rsidRPr="00AC287D">
        <w:rPr>
          <w:rFonts w:ascii="Times New Roman" w:hAnsi="Times New Roman" w:cs="Times New Roman"/>
          <w:sz w:val="24"/>
          <w:szCs w:val="24"/>
        </w:rPr>
        <w:t>D2: Yêu cầu của nhân viên (tuổi tối đa, tuổi tối thiểu)</w:t>
      </w:r>
    </w:p>
    <w:p w:rsidR="00406495" w:rsidRPr="00AC287D" w:rsidRDefault="00406495" w:rsidP="00406495">
      <w:pPr>
        <w:spacing w:after="0"/>
        <w:ind w:left="1080"/>
        <w:rPr>
          <w:rFonts w:ascii="Times New Roman" w:hAnsi="Times New Roman" w:cs="Times New Roman"/>
          <w:sz w:val="24"/>
          <w:szCs w:val="24"/>
        </w:rPr>
      </w:pPr>
      <w:r w:rsidRPr="00AC287D">
        <w:rPr>
          <w:rFonts w:ascii="Times New Roman" w:hAnsi="Times New Roman" w:cs="Times New Roman"/>
          <w:sz w:val="24"/>
          <w:szCs w:val="24"/>
        </w:rPr>
        <w:t>D3: D1</w:t>
      </w:r>
    </w:p>
    <w:p w:rsidR="00406495" w:rsidRPr="00AC287D" w:rsidRDefault="00406495" w:rsidP="00406495">
      <w:pPr>
        <w:spacing w:after="0"/>
        <w:ind w:left="1080"/>
        <w:rPr>
          <w:rFonts w:ascii="Times New Roman" w:hAnsi="Times New Roman" w:cs="Times New Roman"/>
          <w:sz w:val="24"/>
          <w:szCs w:val="24"/>
        </w:rPr>
      </w:pPr>
      <w:r w:rsidRPr="00AC287D">
        <w:rPr>
          <w:rFonts w:ascii="Times New Roman" w:hAnsi="Times New Roman" w:cs="Times New Roman"/>
          <w:sz w:val="24"/>
          <w:szCs w:val="24"/>
        </w:rPr>
        <w:t>D4: Danh sách nhân viên.</w:t>
      </w:r>
    </w:p>
    <w:p w:rsidR="00406495" w:rsidRPr="00AC287D" w:rsidRDefault="00406495" w:rsidP="00406495">
      <w:pPr>
        <w:spacing w:after="0"/>
        <w:ind w:left="1080"/>
        <w:rPr>
          <w:rFonts w:ascii="Times New Roman" w:hAnsi="Times New Roman" w:cs="Times New Roman"/>
          <w:sz w:val="24"/>
          <w:szCs w:val="24"/>
        </w:rPr>
      </w:pPr>
    </w:p>
    <w:p w:rsidR="00406495" w:rsidRPr="00AC287D" w:rsidRDefault="00406495" w:rsidP="00E43E4A">
      <w:pPr>
        <w:pStyle w:val="oancuaDanhsach"/>
        <w:numPr>
          <w:ilvl w:val="0"/>
          <w:numId w:val="45"/>
        </w:numPr>
        <w:spacing w:after="0"/>
        <w:ind w:left="1440"/>
        <w:rPr>
          <w:rFonts w:ascii="Times New Roman" w:hAnsi="Times New Roman" w:cs="Times New Roman"/>
          <w:sz w:val="24"/>
          <w:szCs w:val="24"/>
        </w:rPr>
      </w:pPr>
      <w:r w:rsidRPr="00AC287D">
        <w:rPr>
          <w:rFonts w:ascii="Times New Roman" w:hAnsi="Times New Roman" w:cs="Times New Roman"/>
          <w:sz w:val="24"/>
          <w:szCs w:val="24"/>
        </w:rPr>
        <w:t>Các bước xử lý</w:t>
      </w:r>
    </w:p>
    <w:p w:rsidR="00406495" w:rsidRPr="00AC287D" w:rsidRDefault="00406495" w:rsidP="00406495">
      <w:pPr>
        <w:tabs>
          <w:tab w:val="left" w:pos="810"/>
        </w:tabs>
        <w:spacing w:after="0"/>
        <w:ind w:left="720" w:firstLine="450"/>
        <w:rPr>
          <w:rFonts w:ascii="Times New Roman" w:hAnsi="Times New Roman" w:cs="Times New Roman"/>
          <w:sz w:val="24"/>
          <w:szCs w:val="24"/>
          <w:lang w:eastAsia="vi-VN"/>
        </w:rPr>
      </w:pPr>
      <w:r w:rsidRPr="00AC287D">
        <w:rPr>
          <w:rFonts w:ascii="Times New Roman" w:hAnsi="Times New Roman" w:cs="Times New Roman"/>
          <w:sz w:val="24"/>
          <w:szCs w:val="24"/>
          <w:lang w:eastAsia="vi-VN"/>
        </w:rPr>
        <w:t>B1: Kết nối dữ liệu</w:t>
      </w:r>
    </w:p>
    <w:p w:rsidR="00406495" w:rsidRPr="00AC287D" w:rsidRDefault="00406495" w:rsidP="00406495">
      <w:pPr>
        <w:tabs>
          <w:tab w:val="left" w:pos="810"/>
          <w:tab w:val="left" w:pos="1170"/>
        </w:tabs>
        <w:spacing w:after="0"/>
        <w:ind w:left="720" w:firstLine="90"/>
        <w:rPr>
          <w:rFonts w:ascii="Times New Roman" w:hAnsi="Times New Roman" w:cs="Times New Roman"/>
          <w:sz w:val="24"/>
          <w:szCs w:val="24"/>
          <w:lang w:eastAsia="vi-VN"/>
        </w:rPr>
      </w:pPr>
      <w:r w:rsidRPr="00AC287D">
        <w:rPr>
          <w:rFonts w:ascii="Times New Roman" w:hAnsi="Times New Roman" w:cs="Times New Roman"/>
          <w:sz w:val="24"/>
          <w:szCs w:val="24"/>
          <w:lang w:eastAsia="vi-VN"/>
        </w:rPr>
        <w:tab/>
        <w:t>B2: Đọc D2 từ bộ nhớ phụ</w:t>
      </w:r>
    </w:p>
    <w:p w:rsidR="00406495" w:rsidRPr="00AC287D" w:rsidRDefault="00406495" w:rsidP="00406495">
      <w:pPr>
        <w:tabs>
          <w:tab w:val="left" w:pos="810"/>
          <w:tab w:val="left" w:pos="1170"/>
        </w:tabs>
        <w:spacing w:after="0"/>
        <w:ind w:left="720" w:firstLine="90"/>
        <w:rPr>
          <w:rFonts w:ascii="Times New Roman" w:hAnsi="Times New Roman" w:cs="Times New Roman"/>
          <w:sz w:val="24"/>
          <w:szCs w:val="24"/>
          <w:lang w:eastAsia="vi-VN"/>
        </w:rPr>
      </w:pPr>
      <w:r w:rsidRPr="00AC287D">
        <w:rPr>
          <w:rFonts w:ascii="Times New Roman" w:hAnsi="Times New Roman" w:cs="Times New Roman"/>
          <w:sz w:val="24"/>
          <w:szCs w:val="24"/>
          <w:lang w:eastAsia="vi-VN"/>
        </w:rPr>
        <w:tab/>
        <w:t>B3: Nhập D1 từ nhân viên</w:t>
      </w:r>
    </w:p>
    <w:p w:rsidR="00406495" w:rsidRPr="00AC287D" w:rsidRDefault="00406495" w:rsidP="00406495">
      <w:pPr>
        <w:tabs>
          <w:tab w:val="left" w:pos="810"/>
          <w:tab w:val="left" w:pos="1170"/>
        </w:tabs>
        <w:spacing w:after="0"/>
        <w:ind w:left="720" w:firstLine="90"/>
        <w:rPr>
          <w:rFonts w:ascii="Times New Roman" w:hAnsi="Times New Roman" w:cs="Times New Roman"/>
          <w:sz w:val="24"/>
          <w:szCs w:val="24"/>
          <w:lang w:eastAsia="vi-VN"/>
        </w:rPr>
      </w:pPr>
      <w:r w:rsidRPr="00AC287D">
        <w:rPr>
          <w:rFonts w:ascii="Times New Roman" w:hAnsi="Times New Roman" w:cs="Times New Roman"/>
          <w:sz w:val="24"/>
          <w:szCs w:val="24"/>
          <w:lang w:eastAsia="vi-VN"/>
        </w:rPr>
        <w:tab/>
        <w:t>B4: Kiểm tra quy định cập nhật nhân viên (tuổi tối đa, tuổi tối thiểu…)</w:t>
      </w:r>
    </w:p>
    <w:p w:rsidR="00406495" w:rsidRPr="00AC287D" w:rsidRDefault="00406495" w:rsidP="00406495">
      <w:pPr>
        <w:tabs>
          <w:tab w:val="left" w:pos="810"/>
          <w:tab w:val="left" w:pos="1170"/>
        </w:tabs>
        <w:spacing w:after="0"/>
        <w:ind w:left="720" w:firstLine="90"/>
        <w:rPr>
          <w:rFonts w:ascii="Times New Roman" w:hAnsi="Times New Roman" w:cs="Times New Roman"/>
          <w:sz w:val="24"/>
          <w:szCs w:val="24"/>
          <w:lang w:eastAsia="vi-VN"/>
        </w:rPr>
      </w:pPr>
      <w:r w:rsidRPr="00AC287D">
        <w:rPr>
          <w:rFonts w:ascii="Times New Roman" w:hAnsi="Times New Roman" w:cs="Times New Roman"/>
          <w:sz w:val="24"/>
          <w:szCs w:val="24"/>
          <w:lang w:eastAsia="vi-VN"/>
        </w:rPr>
        <w:tab/>
        <w:t>B5: Nếu không thỏa thì qua bước 7</w:t>
      </w:r>
    </w:p>
    <w:p w:rsidR="00406495" w:rsidRPr="00AC287D" w:rsidRDefault="00406495" w:rsidP="00406495">
      <w:pPr>
        <w:tabs>
          <w:tab w:val="left" w:pos="810"/>
          <w:tab w:val="left" w:pos="1170"/>
        </w:tabs>
        <w:spacing w:after="0"/>
        <w:ind w:left="720" w:firstLine="90"/>
        <w:rPr>
          <w:rFonts w:ascii="Times New Roman" w:hAnsi="Times New Roman" w:cs="Times New Roman"/>
          <w:sz w:val="24"/>
          <w:szCs w:val="24"/>
          <w:lang w:eastAsia="vi-VN"/>
        </w:rPr>
      </w:pPr>
      <w:r w:rsidRPr="00AC287D">
        <w:rPr>
          <w:rFonts w:ascii="Times New Roman" w:hAnsi="Times New Roman" w:cs="Times New Roman"/>
          <w:sz w:val="24"/>
          <w:szCs w:val="24"/>
          <w:lang w:eastAsia="vi-VN"/>
        </w:rPr>
        <w:tab/>
        <w:t>B6: xuất danh sách nhân viên</w:t>
      </w:r>
    </w:p>
    <w:p w:rsidR="00406495" w:rsidRPr="00AC287D" w:rsidRDefault="00406495" w:rsidP="00406495">
      <w:pPr>
        <w:tabs>
          <w:tab w:val="left" w:pos="810"/>
          <w:tab w:val="left" w:pos="1170"/>
        </w:tabs>
        <w:spacing w:after="0"/>
        <w:ind w:left="720" w:firstLine="90"/>
        <w:rPr>
          <w:rFonts w:ascii="Times New Roman" w:hAnsi="Times New Roman" w:cs="Times New Roman"/>
          <w:sz w:val="24"/>
          <w:szCs w:val="24"/>
          <w:lang w:eastAsia="vi-VN"/>
        </w:rPr>
      </w:pPr>
      <w:r w:rsidRPr="00AC287D">
        <w:rPr>
          <w:rFonts w:ascii="Times New Roman" w:hAnsi="Times New Roman" w:cs="Times New Roman"/>
          <w:sz w:val="24"/>
          <w:szCs w:val="24"/>
          <w:lang w:eastAsia="vi-VN"/>
        </w:rPr>
        <w:tab/>
        <w:t>B7: Đóng kết nối với cơ sở dữ liệu</w:t>
      </w:r>
    </w:p>
    <w:p w:rsidR="00406495" w:rsidRDefault="00406495" w:rsidP="00406495">
      <w:pPr>
        <w:tabs>
          <w:tab w:val="left" w:pos="810"/>
        </w:tabs>
        <w:spacing w:after="0"/>
        <w:ind w:left="720" w:firstLine="450"/>
        <w:rPr>
          <w:sz w:val="24"/>
          <w:szCs w:val="24"/>
          <w:lang w:eastAsia="vi-VN"/>
        </w:rPr>
      </w:pPr>
      <w:r w:rsidRPr="00AC287D">
        <w:rPr>
          <w:rFonts w:ascii="Times New Roman" w:hAnsi="Times New Roman" w:cs="Times New Roman"/>
          <w:sz w:val="24"/>
          <w:szCs w:val="24"/>
          <w:lang w:eastAsia="vi-VN"/>
        </w:rPr>
        <w:t>B8: Kết thúc</w:t>
      </w:r>
      <w:r>
        <w:rPr>
          <w:sz w:val="24"/>
          <w:szCs w:val="24"/>
          <w:lang w:eastAsia="vi-VN"/>
        </w:rPr>
        <w:br w:type="page"/>
      </w:r>
    </w:p>
    <w:p w:rsidR="00406495" w:rsidRPr="00AC287D" w:rsidRDefault="00406495" w:rsidP="00E43E4A">
      <w:pPr>
        <w:pStyle w:val="oancuaDanhsach"/>
        <w:numPr>
          <w:ilvl w:val="1"/>
          <w:numId w:val="9"/>
        </w:numPr>
        <w:tabs>
          <w:tab w:val="left" w:pos="810"/>
        </w:tabs>
        <w:spacing w:after="0"/>
        <w:outlineLvl w:val="2"/>
        <w:rPr>
          <w:rFonts w:ascii="Times New Roman" w:hAnsi="Times New Roman" w:cs="Times New Roman"/>
          <w:b/>
          <w:sz w:val="24"/>
          <w:szCs w:val="24"/>
        </w:rPr>
      </w:pPr>
      <w:bookmarkStart w:id="25" w:name="_Toc518343996"/>
      <w:r w:rsidRPr="00AC287D">
        <w:rPr>
          <w:rFonts w:ascii="Times New Roman" w:hAnsi="Times New Roman" w:cs="Times New Roman"/>
          <w:b/>
          <w:sz w:val="24"/>
          <w:szCs w:val="24"/>
        </w:rPr>
        <w:lastRenderedPageBreak/>
        <w:t>Sơ đồ luồng dữ liệu chức năng “</w:t>
      </w:r>
      <w:r w:rsidR="00874353" w:rsidRPr="00AC287D">
        <w:rPr>
          <w:rFonts w:ascii="Times New Roman" w:hAnsi="Times New Roman" w:cs="Times New Roman"/>
          <w:b/>
          <w:sz w:val="24"/>
          <w:szCs w:val="24"/>
        </w:rPr>
        <w:t>Tra cứu”</w:t>
      </w:r>
      <w:bookmarkEnd w:id="25"/>
    </w:p>
    <w:p w:rsidR="00874353" w:rsidRDefault="00874353" w:rsidP="00874353">
      <w:pPr>
        <w:pStyle w:val="oancuaDanhsach"/>
        <w:tabs>
          <w:tab w:val="left" w:pos="810"/>
        </w:tabs>
        <w:spacing w:after="0"/>
        <w:ind w:left="3150"/>
        <w:rPr>
          <w:sz w:val="24"/>
          <w:szCs w:val="24"/>
        </w:rPr>
      </w:pPr>
      <w:r>
        <w:rPr>
          <w:noProof/>
        </w:rPr>
        <w:drawing>
          <wp:inline distT="0" distB="0" distL="0" distR="0" wp14:anchorId="78B1591F" wp14:editId="286C73CE">
            <wp:extent cx="2198370" cy="3801110"/>
            <wp:effectExtent l="0" t="0" r="0" b="8890"/>
            <wp:docPr id="42" name="Picture 15" descr="https://documents.lucidchart.com/documents/9a5b4e1f-e7a8-4433-b3c5-c11e69ca6e65/pages/0_0?a=4090&amp;x=766&amp;y=3626&amp;w=308&amp;h=748&amp;store=1&amp;accept=image%2F*&amp;auth=LCA%200f42e81c2053feeaedbecd4f321951187b02cab0-ts%3D1530466859"/>
            <wp:cNvGraphicFramePr/>
            <a:graphic xmlns:a="http://schemas.openxmlformats.org/drawingml/2006/main">
              <a:graphicData uri="http://schemas.openxmlformats.org/drawingml/2006/picture">
                <pic:pic xmlns:pic="http://schemas.openxmlformats.org/drawingml/2006/picture">
                  <pic:nvPicPr>
                    <pic:cNvPr id="15" name="Picture 15" descr="https://documents.lucidchart.com/documents/9a5b4e1f-e7a8-4433-b3c5-c11e69ca6e65/pages/0_0?a=4090&amp;x=766&amp;y=3626&amp;w=308&amp;h=748&amp;store=1&amp;accept=image%2F*&amp;auth=LCA%200f42e81c2053feeaedbecd4f321951187b02cab0-ts%3D1530466859"/>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98370" cy="3801110"/>
                    </a:xfrm>
                    <a:prstGeom prst="rect">
                      <a:avLst/>
                    </a:prstGeom>
                    <a:noFill/>
                    <a:ln>
                      <a:noFill/>
                    </a:ln>
                  </pic:spPr>
                </pic:pic>
              </a:graphicData>
            </a:graphic>
          </wp:inline>
        </w:drawing>
      </w:r>
    </w:p>
    <w:p w:rsidR="00874353" w:rsidRPr="00AC287D" w:rsidRDefault="00874353" w:rsidP="00874353">
      <w:pPr>
        <w:spacing w:after="0"/>
        <w:ind w:left="1080"/>
        <w:rPr>
          <w:rFonts w:ascii="Times New Roman" w:hAnsi="Times New Roman" w:cs="Times New Roman"/>
          <w:sz w:val="24"/>
          <w:szCs w:val="24"/>
          <w:lang w:eastAsia="vi-VN"/>
        </w:rPr>
      </w:pPr>
      <w:r w:rsidRPr="00AC287D">
        <w:rPr>
          <w:rFonts w:ascii="Times New Roman" w:hAnsi="Times New Roman" w:cs="Times New Roman"/>
          <w:sz w:val="24"/>
          <w:szCs w:val="24"/>
          <w:lang w:eastAsia="vi-VN"/>
        </w:rPr>
        <w:t>D1: Thông tin tra cứu (Tên nhân viên, Mã nhân viên, Mã hóa đơn, Mã hợp đồng…)</w:t>
      </w:r>
    </w:p>
    <w:p w:rsidR="00874353" w:rsidRPr="00AC287D" w:rsidRDefault="00874353" w:rsidP="00874353">
      <w:pPr>
        <w:spacing w:after="0"/>
        <w:ind w:left="1080"/>
        <w:rPr>
          <w:rFonts w:ascii="Times New Roman" w:hAnsi="Times New Roman" w:cs="Times New Roman"/>
          <w:sz w:val="24"/>
          <w:szCs w:val="24"/>
          <w:lang w:eastAsia="vi-VN"/>
        </w:rPr>
      </w:pPr>
      <w:r w:rsidRPr="00AC287D">
        <w:rPr>
          <w:rFonts w:ascii="Times New Roman" w:hAnsi="Times New Roman" w:cs="Times New Roman"/>
          <w:sz w:val="24"/>
          <w:szCs w:val="24"/>
          <w:lang w:eastAsia="vi-VN"/>
        </w:rPr>
        <w:t>D2: Yêu cầu để thực hiện được tra cứu</w:t>
      </w:r>
    </w:p>
    <w:p w:rsidR="00874353" w:rsidRPr="00AC287D" w:rsidRDefault="00874353" w:rsidP="00874353">
      <w:pPr>
        <w:spacing w:after="0"/>
        <w:ind w:left="1080"/>
        <w:rPr>
          <w:rFonts w:ascii="Times New Roman" w:hAnsi="Times New Roman" w:cs="Times New Roman"/>
          <w:sz w:val="24"/>
          <w:szCs w:val="24"/>
          <w:lang w:eastAsia="vi-VN"/>
        </w:rPr>
      </w:pPr>
      <w:r w:rsidRPr="00AC287D">
        <w:rPr>
          <w:rFonts w:ascii="Times New Roman" w:hAnsi="Times New Roman" w:cs="Times New Roman"/>
          <w:sz w:val="24"/>
          <w:szCs w:val="24"/>
          <w:lang w:eastAsia="vi-VN"/>
        </w:rPr>
        <w:t>D3:D1</w:t>
      </w:r>
    </w:p>
    <w:p w:rsidR="00874353" w:rsidRPr="00AC287D" w:rsidRDefault="00874353" w:rsidP="00874353">
      <w:pPr>
        <w:spacing w:after="0"/>
        <w:ind w:left="1080"/>
        <w:rPr>
          <w:rFonts w:ascii="Times New Roman" w:hAnsi="Times New Roman" w:cs="Times New Roman"/>
          <w:sz w:val="24"/>
          <w:szCs w:val="24"/>
          <w:lang w:eastAsia="vi-VN"/>
        </w:rPr>
      </w:pPr>
      <w:r w:rsidRPr="00AC287D">
        <w:rPr>
          <w:rFonts w:ascii="Times New Roman" w:hAnsi="Times New Roman" w:cs="Times New Roman"/>
          <w:sz w:val="24"/>
          <w:szCs w:val="24"/>
          <w:lang w:eastAsia="vi-VN"/>
        </w:rPr>
        <w:t>D4: Thông tin tra cứu</w:t>
      </w:r>
    </w:p>
    <w:p w:rsidR="00874353" w:rsidRPr="00AC287D" w:rsidRDefault="00874353" w:rsidP="00874353">
      <w:pPr>
        <w:spacing w:after="0"/>
        <w:ind w:left="1080"/>
        <w:rPr>
          <w:rFonts w:ascii="Times New Roman" w:hAnsi="Times New Roman" w:cs="Times New Roman"/>
          <w:sz w:val="24"/>
          <w:szCs w:val="24"/>
          <w:lang w:eastAsia="vi-VN"/>
        </w:rPr>
      </w:pPr>
    </w:p>
    <w:p w:rsidR="00874353" w:rsidRPr="00AC287D" w:rsidRDefault="00874353" w:rsidP="00E43E4A">
      <w:pPr>
        <w:pStyle w:val="oancuaDanhsach"/>
        <w:numPr>
          <w:ilvl w:val="0"/>
          <w:numId w:val="45"/>
        </w:numPr>
        <w:spacing w:after="0"/>
        <w:ind w:left="1440"/>
        <w:rPr>
          <w:rFonts w:ascii="Times New Roman" w:hAnsi="Times New Roman" w:cs="Times New Roman"/>
          <w:sz w:val="24"/>
          <w:szCs w:val="24"/>
          <w:lang w:eastAsia="vi-VN"/>
        </w:rPr>
      </w:pPr>
      <w:r w:rsidRPr="00AC287D">
        <w:rPr>
          <w:rFonts w:ascii="Times New Roman" w:hAnsi="Times New Roman" w:cs="Times New Roman"/>
          <w:sz w:val="24"/>
          <w:szCs w:val="24"/>
          <w:lang w:eastAsia="vi-VN"/>
        </w:rPr>
        <w:t>Các bước xử lý</w:t>
      </w:r>
    </w:p>
    <w:p w:rsidR="00874353" w:rsidRPr="00AC287D" w:rsidRDefault="00874353" w:rsidP="00874353">
      <w:pPr>
        <w:tabs>
          <w:tab w:val="left" w:pos="1170"/>
        </w:tabs>
        <w:spacing w:after="0"/>
        <w:ind w:left="1080"/>
        <w:rPr>
          <w:rFonts w:ascii="Times New Roman" w:hAnsi="Times New Roman" w:cs="Times New Roman"/>
          <w:sz w:val="24"/>
          <w:szCs w:val="24"/>
          <w:lang w:eastAsia="vi-VN"/>
        </w:rPr>
      </w:pPr>
      <w:r w:rsidRPr="00AC287D">
        <w:rPr>
          <w:rFonts w:ascii="Times New Roman" w:hAnsi="Times New Roman" w:cs="Times New Roman"/>
          <w:sz w:val="24"/>
          <w:szCs w:val="24"/>
          <w:lang w:eastAsia="vi-VN"/>
        </w:rPr>
        <w:t>B1: Kết nối dữ liệu</w:t>
      </w:r>
    </w:p>
    <w:p w:rsidR="00874353" w:rsidRPr="00AC287D" w:rsidRDefault="00874353" w:rsidP="00874353">
      <w:pPr>
        <w:tabs>
          <w:tab w:val="left" w:pos="1170"/>
        </w:tabs>
        <w:spacing w:after="0"/>
        <w:ind w:left="1080"/>
        <w:rPr>
          <w:rFonts w:ascii="Times New Roman" w:hAnsi="Times New Roman" w:cs="Times New Roman"/>
          <w:sz w:val="24"/>
          <w:szCs w:val="24"/>
          <w:lang w:eastAsia="vi-VN"/>
        </w:rPr>
      </w:pPr>
      <w:r w:rsidRPr="00AC287D">
        <w:rPr>
          <w:rFonts w:ascii="Times New Roman" w:hAnsi="Times New Roman" w:cs="Times New Roman"/>
          <w:sz w:val="24"/>
          <w:szCs w:val="24"/>
          <w:lang w:eastAsia="vi-VN"/>
        </w:rPr>
        <w:tab/>
        <w:t>B2: Đọc D2 từ bộ nhớ phụ</w:t>
      </w:r>
    </w:p>
    <w:p w:rsidR="00874353" w:rsidRPr="00AC287D" w:rsidRDefault="00874353" w:rsidP="00874353">
      <w:pPr>
        <w:tabs>
          <w:tab w:val="left" w:pos="1170"/>
        </w:tabs>
        <w:spacing w:after="0"/>
        <w:ind w:left="1080"/>
        <w:rPr>
          <w:rFonts w:ascii="Times New Roman" w:hAnsi="Times New Roman" w:cs="Times New Roman"/>
          <w:sz w:val="24"/>
          <w:szCs w:val="24"/>
          <w:lang w:eastAsia="vi-VN"/>
        </w:rPr>
      </w:pPr>
      <w:r w:rsidRPr="00AC287D">
        <w:rPr>
          <w:rFonts w:ascii="Times New Roman" w:hAnsi="Times New Roman" w:cs="Times New Roman"/>
          <w:sz w:val="24"/>
          <w:szCs w:val="24"/>
          <w:lang w:eastAsia="vi-VN"/>
        </w:rPr>
        <w:tab/>
        <w:t>B3: Nhập D1 từ nhân viên</w:t>
      </w:r>
    </w:p>
    <w:p w:rsidR="00874353" w:rsidRPr="00AC287D" w:rsidRDefault="00874353" w:rsidP="00874353">
      <w:pPr>
        <w:tabs>
          <w:tab w:val="left" w:pos="1170"/>
        </w:tabs>
        <w:spacing w:after="0"/>
        <w:ind w:left="1080"/>
        <w:rPr>
          <w:rFonts w:ascii="Times New Roman" w:hAnsi="Times New Roman" w:cs="Times New Roman"/>
          <w:sz w:val="24"/>
          <w:szCs w:val="24"/>
          <w:lang w:eastAsia="vi-VN"/>
        </w:rPr>
      </w:pPr>
      <w:r w:rsidRPr="00AC287D">
        <w:rPr>
          <w:rFonts w:ascii="Times New Roman" w:hAnsi="Times New Roman" w:cs="Times New Roman"/>
          <w:sz w:val="24"/>
          <w:szCs w:val="24"/>
          <w:lang w:eastAsia="vi-VN"/>
        </w:rPr>
        <w:tab/>
        <w:t>B4: Kiểm tra thuộc tính tìm kiếm</w:t>
      </w:r>
    </w:p>
    <w:p w:rsidR="00874353" w:rsidRPr="00AC287D" w:rsidRDefault="00874353" w:rsidP="00874353">
      <w:pPr>
        <w:tabs>
          <w:tab w:val="left" w:pos="1170"/>
        </w:tabs>
        <w:spacing w:after="0"/>
        <w:ind w:left="1080"/>
        <w:rPr>
          <w:rFonts w:ascii="Times New Roman" w:hAnsi="Times New Roman" w:cs="Times New Roman"/>
          <w:sz w:val="24"/>
          <w:szCs w:val="24"/>
          <w:lang w:eastAsia="vi-VN"/>
        </w:rPr>
      </w:pPr>
      <w:r w:rsidRPr="00AC287D">
        <w:rPr>
          <w:rFonts w:ascii="Times New Roman" w:hAnsi="Times New Roman" w:cs="Times New Roman"/>
          <w:sz w:val="24"/>
          <w:szCs w:val="24"/>
          <w:lang w:eastAsia="vi-VN"/>
        </w:rPr>
        <w:tab/>
        <w:t>B5: Nếu không thỏa thì qua bước 7</w:t>
      </w:r>
    </w:p>
    <w:p w:rsidR="00874353" w:rsidRPr="00AC287D" w:rsidRDefault="00874353" w:rsidP="00874353">
      <w:pPr>
        <w:tabs>
          <w:tab w:val="left" w:pos="1170"/>
        </w:tabs>
        <w:spacing w:after="0"/>
        <w:ind w:left="1080"/>
        <w:rPr>
          <w:rFonts w:ascii="Times New Roman" w:hAnsi="Times New Roman" w:cs="Times New Roman"/>
          <w:sz w:val="24"/>
          <w:szCs w:val="24"/>
          <w:lang w:eastAsia="vi-VN"/>
        </w:rPr>
      </w:pPr>
      <w:r w:rsidRPr="00AC287D">
        <w:rPr>
          <w:rFonts w:ascii="Times New Roman" w:hAnsi="Times New Roman" w:cs="Times New Roman"/>
          <w:sz w:val="24"/>
          <w:szCs w:val="24"/>
          <w:lang w:eastAsia="vi-VN"/>
        </w:rPr>
        <w:tab/>
        <w:t>B6: xuất danh thông tin liên quan cần tra cứu</w:t>
      </w:r>
    </w:p>
    <w:p w:rsidR="00874353" w:rsidRPr="00AC287D" w:rsidRDefault="00874353" w:rsidP="00874353">
      <w:pPr>
        <w:tabs>
          <w:tab w:val="left" w:pos="1170"/>
        </w:tabs>
        <w:spacing w:after="0"/>
        <w:ind w:left="1080"/>
        <w:rPr>
          <w:rFonts w:ascii="Times New Roman" w:hAnsi="Times New Roman" w:cs="Times New Roman"/>
          <w:sz w:val="24"/>
          <w:szCs w:val="24"/>
          <w:lang w:eastAsia="vi-VN"/>
        </w:rPr>
      </w:pPr>
      <w:r w:rsidRPr="00AC287D">
        <w:rPr>
          <w:rFonts w:ascii="Times New Roman" w:hAnsi="Times New Roman" w:cs="Times New Roman"/>
          <w:sz w:val="24"/>
          <w:szCs w:val="24"/>
          <w:lang w:eastAsia="vi-VN"/>
        </w:rPr>
        <w:tab/>
        <w:t>B7: Đóng kết nối với cơ sở dữ liệu</w:t>
      </w:r>
    </w:p>
    <w:p w:rsidR="00874353" w:rsidRPr="00874353" w:rsidRDefault="00874353" w:rsidP="00874353">
      <w:pPr>
        <w:tabs>
          <w:tab w:val="left" w:pos="1170"/>
        </w:tabs>
        <w:spacing w:after="0"/>
        <w:ind w:left="1080"/>
        <w:rPr>
          <w:sz w:val="24"/>
          <w:szCs w:val="24"/>
          <w:lang w:eastAsia="vi-VN"/>
        </w:rPr>
      </w:pPr>
      <w:r w:rsidRPr="00AC287D">
        <w:rPr>
          <w:rFonts w:ascii="Times New Roman" w:hAnsi="Times New Roman" w:cs="Times New Roman"/>
          <w:sz w:val="24"/>
          <w:szCs w:val="24"/>
          <w:lang w:eastAsia="vi-VN"/>
        </w:rPr>
        <w:tab/>
        <w:t>B8: Kết thúc</w:t>
      </w:r>
    </w:p>
    <w:p w:rsidR="00874353" w:rsidRPr="00406495" w:rsidRDefault="00874353" w:rsidP="00874353">
      <w:pPr>
        <w:pStyle w:val="oancuaDanhsach"/>
        <w:tabs>
          <w:tab w:val="left" w:pos="810"/>
        </w:tabs>
        <w:spacing w:after="0"/>
        <w:ind w:left="3150"/>
        <w:rPr>
          <w:sz w:val="24"/>
          <w:szCs w:val="24"/>
        </w:rPr>
      </w:pPr>
    </w:p>
    <w:p w:rsidR="00406495" w:rsidRPr="00406495" w:rsidRDefault="00406495" w:rsidP="00406495">
      <w:pPr>
        <w:pStyle w:val="oancuaDanhsach"/>
        <w:spacing w:after="0"/>
        <w:ind w:left="3240"/>
        <w:rPr>
          <w:sz w:val="24"/>
          <w:szCs w:val="24"/>
          <w:lang w:eastAsia="vi-VN"/>
        </w:rPr>
      </w:pPr>
    </w:p>
    <w:p w:rsidR="00406495" w:rsidRPr="00406495" w:rsidRDefault="00406495" w:rsidP="00406495">
      <w:pPr>
        <w:spacing w:after="0"/>
        <w:ind w:left="1080" w:right="720"/>
        <w:jc w:val="both"/>
        <w:rPr>
          <w:sz w:val="24"/>
          <w:szCs w:val="24"/>
        </w:rPr>
      </w:pPr>
    </w:p>
    <w:p w:rsidR="00874353" w:rsidRDefault="00874353" w:rsidP="00BE25AC">
      <w:pPr>
        <w:jc w:val="both"/>
        <w:rPr>
          <w:sz w:val="24"/>
          <w:szCs w:val="24"/>
        </w:rPr>
      </w:pPr>
      <w:r>
        <w:rPr>
          <w:sz w:val="24"/>
          <w:szCs w:val="24"/>
        </w:rPr>
        <w:br w:type="page"/>
      </w:r>
    </w:p>
    <w:p w:rsidR="00BE25AC" w:rsidRPr="00AC287D" w:rsidRDefault="00874353" w:rsidP="00E43E4A">
      <w:pPr>
        <w:pStyle w:val="oancuaDanhsach"/>
        <w:numPr>
          <w:ilvl w:val="1"/>
          <w:numId w:val="9"/>
        </w:numPr>
        <w:jc w:val="both"/>
        <w:outlineLvl w:val="2"/>
        <w:rPr>
          <w:rFonts w:ascii="Times New Roman" w:hAnsi="Times New Roman" w:cs="Times New Roman"/>
          <w:b/>
          <w:sz w:val="24"/>
          <w:szCs w:val="24"/>
        </w:rPr>
      </w:pPr>
      <w:bookmarkStart w:id="26" w:name="_Toc518343997"/>
      <w:r w:rsidRPr="00AC287D">
        <w:rPr>
          <w:rFonts w:ascii="Times New Roman" w:hAnsi="Times New Roman" w:cs="Times New Roman"/>
          <w:b/>
          <w:sz w:val="24"/>
          <w:szCs w:val="24"/>
        </w:rPr>
        <w:lastRenderedPageBreak/>
        <w:t>Sơ đồ luồng dữ liệu chức năng “Báo cáo”</w:t>
      </w:r>
      <w:bookmarkEnd w:id="26"/>
    </w:p>
    <w:p w:rsidR="00874353" w:rsidRDefault="00874353" w:rsidP="00874353">
      <w:pPr>
        <w:pStyle w:val="oancuaDanhsach"/>
        <w:ind w:left="3150"/>
        <w:jc w:val="both"/>
        <w:rPr>
          <w:sz w:val="24"/>
          <w:szCs w:val="24"/>
        </w:rPr>
      </w:pPr>
      <w:r>
        <w:rPr>
          <w:noProof/>
        </w:rPr>
        <w:drawing>
          <wp:inline distT="0" distB="0" distL="0" distR="0" wp14:anchorId="7AB8BF15" wp14:editId="1C87816A">
            <wp:extent cx="2198370" cy="3472180"/>
            <wp:effectExtent l="0" t="0" r="0" b="0"/>
            <wp:docPr id="43" name="Picture 14" descr="https://documents.lucidchart.com/documents/9a5b4e1f-e7a8-4433-b3c5-c11e69ca6e65/pages/0_0?a=4051&amp;x=776&amp;y=2926&amp;w=308&amp;h=748&amp;store=1&amp;accept=image%2F*&amp;auth=LCA%20d75d0d33681fec9a0df2fd08dbf27ea6ef85ef1f-ts%3D1530466859"/>
            <wp:cNvGraphicFramePr/>
            <a:graphic xmlns:a="http://schemas.openxmlformats.org/drawingml/2006/main">
              <a:graphicData uri="http://schemas.openxmlformats.org/drawingml/2006/picture">
                <pic:pic xmlns:pic="http://schemas.openxmlformats.org/drawingml/2006/picture">
                  <pic:nvPicPr>
                    <pic:cNvPr id="14" name="Picture 14" descr="https://documents.lucidchart.com/documents/9a5b4e1f-e7a8-4433-b3c5-c11e69ca6e65/pages/0_0?a=4051&amp;x=776&amp;y=2926&amp;w=308&amp;h=748&amp;store=1&amp;accept=image%2F*&amp;auth=LCA%20d75d0d33681fec9a0df2fd08dbf27ea6ef85ef1f-ts%3D1530466859"/>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98370" cy="3472180"/>
                    </a:xfrm>
                    <a:prstGeom prst="rect">
                      <a:avLst/>
                    </a:prstGeom>
                    <a:noFill/>
                    <a:ln>
                      <a:noFill/>
                    </a:ln>
                  </pic:spPr>
                </pic:pic>
              </a:graphicData>
            </a:graphic>
          </wp:inline>
        </w:drawing>
      </w:r>
    </w:p>
    <w:p w:rsidR="00874353" w:rsidRDefault="00874353" w:rsidP="00874353">
      <w:pPr>
        <w:pStyle w:val="oancuaDanhsach"/>
        <w:ind w:left="3150"/>
        <w:jc w:val="both"/>
        <w:rPr>
          <w:sz w:val="24"/>
          <w:szCs w:val="24"/>
        </w:rPr>
      </w:pPr>
    </w:p>
    <w:p w:rsidR="00874353" w:rsidRPr="00AC287D" w:rsidRDefault="00874353" w:rsidP="00874353">
      <w:pPr>
        <w:spacing w:after="0"/>
        <w:ind w:left="1080"/>
        <w:rPr>
          <w:rFonts w:ascii="Times New Roman" w:hAnsi="Times New Roman" w:cs="Times New Roman"/>
          <w:sz w:val="24"/>
          <w:szCs w:val="24"/>
        </w:rPr>
      </w:pPr>
      <w:r w:rsidRPr="00AC287D">
        <w:rPr>
          <w:rFonts w:ascii="Times New Roman" w:hAnsi="Times New Roman" w:cs="Times New Roman"/>
          <w:sz w:val="24"/>
          <w:szCs w:val="24"/>
        </w:rPr>
        <w:t>D1: Thông tin báo cáo: Ngày lập, Tên người lập, Tháng, Số lượng tiệc, Doanh thu</w:t>
      </w:r>
    </w:p>
    <w:p w:rsidR="00874353" w:rsidRPr="00AC287D" w:rsidRDefault="00874353" w:rsidP="00874353">
      <w:pPr>
        <w:spacing w:after="0"/>
        <w:ind w:left="1080"/>
        <w:rPr>
          <w:rFonts w:ascii="Times New Roman" w:hAnsi="Times New Roman" w:cs="Times New Roman"/>
          <w:sz w:val="24"/>
          <w:szCs w:val="24"/>
        </w:rPr>
      </w:pPr>
      <w:r w:rsidRPr="00AC287D">
        <w:rPr>
          <w:rFonts w:ascii="Times New Roman" w:hAnsi="Times New Roman" w:cs="Times New Roman"/>
          <w:sz w:val="24"/>
          <w:szCs w:val="24"/>
        </w:rPr>
        <w:t>D2: yêu cầu cảu báo cáo</w:t>
      </w:r>
    </w:p>
    <w:p w:rsidR="00874353" w:rsidRPr="00AC287D" w:rsidRDefault="00874353" w:rsidP="00874353">
      <w:pPr>
        <w:spacing w:after="0"/>
        <w:ind w:left="1080"/>
        <w:rPr>
          <w:rFonts w:ascii="Times New Roman" w:hAnsi="Times New Roman" w:cs="Times New Roman"/>
          <w:sz w:val="24"/>
          <w:szCs w:val="24"/>
        </w:rPr>
      </w:pPr>
      <w:r w:rsidRPr="00AC287D">
        <w:rPr>
          <w:rFonts w:ascii="Times New Roman" w:hAnsi="Times New Roman" w:cs="Times New Roman"/>
          <w:sz w:val="24"/>
          <w:szCs w:val="24"/>
        </w:rPr>
        <w:t>D3: D1</w:t>
      </w:r>
    </w:p>
    <w:p w:rsidR="00874353" w:rsidRPr="00AC287D" w:rsidRDefault="00874353" w:rsidP="00874353">
      <w:pPr>
        <w:spacing w:after="0"/>
        <w:ind w:left="1080"/>
        <w:rPr>
          <w:rFonts w:ascii="Times New Roman" w:hAnsi="Times New Roman" w:cs="Times New Roman"/>
          <w:sz w:val="24"/>
          <w:szCs w:val="24"/>
        </w:rPr>
      </w:pPr>
      <w:r w:rsidRPr="00AC287D">
        <w:rPr>
          <w:rFonts w:ascii="Times New Roman" w:hAnsi="Times New Roman" w:cs="Times New Roman"/>
          <w:sz w:val="24"/>
          <w:szCs w:val="24"/>
        </w:rPr>
        <w:t>D4: Danh sách báo cáo</w:t>
      </w:r>
    </w:p>
    <w:p w:rsidR="00874353" w:rsidRPr="00AC287D" w:rsidRDefault="00874353" w:rsidP="00874353">
      <w:pPr>
        <w:spacing w:after="0"/>
        <w:ind w:left="1080"/>
        <w:rPr>
          <w:rFonts w:ascii="Times New Roman" w:hAnsi="Times New Roman" w:cs="Times New Roman"/>
          <w:sz w:val="24"/>
          <w:szCs w:val="24"/>
        </w:rPr>
      </w:pPr>
    </w:p>
    <w:p w:rsidR="00874353" w:rsidRPr="00AC287D" w:rsidRDefault="00874353" w:rsidP="00E43E4A">
      <w:pPr>
        <w:pStyle w:val="oancuaDanhsach"/>
        <w:numPr>
          <w:ilvl w:val="0"/>
          <w:numId w:val="45"/>
        </w:numPr>
        <w:spacing w:after="0"/>
        <w:ind w:left="1440"/>
        <w:rPr>
          <w:rFonts w:ascii="Times New Roman" w:hAnsi="Times New Roman" w:cs="Times New Roman"/>
          <w:sz w:val="24"/>
          <w:szCs w:val="24"/>
        </w:rPr>
      </w:pPr>
      <w:r w:rsidRPr="00AC287D">
        <w:rPr>
          <w:rFonts w:ascii="Times New Roman" w:hAnsi="Times New Roman" w:cs="Times New Roman"/>
          <w:sz w:val="24"/>
          <w:szCs w:val="24"/>
        </w:rPr>
        <w:t>Các bước xử lý</w:t>
      </w:r>
    </w:p>
    <w:p w:rsidR="00874353" w:rsidRPr="00AC287D" w:rsidRDefault="00874353" w:rsidP="00874353">
      <w:pPr>
        <w:spacing w:after="0"/>
        <w:ind w:left="1170"/>
        <w:rPr>
          <w:rFonts w:ascii="Times New Roman" w:hAnsi="Times New Roman" w:cs="Times New Roman"/>
          <w:sz w:val="24"/>
          <w:szCs w:val="24"/>
          <w:lang w:eastAsia="vi-VN"/>
        </w:rPr>
      </w:pPr>
      <w:r w:rsidRPr="00AC287D">
        <w:rPr>
          <w:rFonts w:ascii="Times New Roman" w:hAnsi="Times New Roman" w:cs="Times New Roman"/>
          <w:sz w:val="24"/>
          <w:szCs w:val="24"/>
          <w:lang w:eastAsia="vi-VN"/>
        </w:rPr>
        <w:t>B1: Kết nối dữ liệu</w:t>
      </w:r>
    </w:p>
    <w:p w:rsidR="00874353" w:rsidRPr="00AC287D" w:rsidRDefault="00874353" w:rsidP="00874353">
      <w:pPr>
        <w:tabs>
          <w:tab w:val="left" w:pos="1170"/>
        </w:tabs>
        <w:spacing w:after="0"/>
        <w:ind w:left="810"/>
        <w:rPr>
          <w:rFonts w:ascii="Times New Roman" w:hAnsi="Times New Roman" w:cs="Times New Roman"/>
          <w:sz w:val="24"/>
          <w:szCs w:val="24"/>
          <w:lang w:eastAsia="vi-VN"/>
        </w:rPr>
      </w:pPr>
      <w:r w:rsidRPr="00AC287D">
        <w:rPr>
          <w:rFonts w:ascii="Times New Roman" w:hAnsi="Times New Roman" w:cs="Times New Roman"/>
          <w:sz w:val="24"/>
          <w:szCs w:val="24"/>
          <w:lang w:eastAsia="vi-VN"/>
        </w:rPr>
        <w:tab/>
        <w:t>B2: Đọc D2 từ bộ nhớ phụ</w:t>
      </w:r>
    </w:p>
    <w:p w:rsidR="00874353" w:rsidRPr="00AC287D" w:rsidRDefault="00874353" w:rsidP="00874353">
      <w:pPr>
        <w:tabs>
          <w:tab w:val="left" w:pos="1170"/>
        </w:tabs>
        <w:spacing w:after="0"/>
        <w:ind w:left="810"/>
        <w:rPr>
          <w:rFonts w:ascii="Times New Roman" w:hAnsi="Times New Roman" w:cs="Times New Roman"/>
          <w:sz w:val="24"/>
          <w:szCs w:val="24"/>
          <w:lang w:eastAsia="vi-VN"/>
        </w:rPr>
      </w:pPr>
      <w:r w:rsidRPr="00AC287D">
        <w:rPr>
          <w:rFonts w:ascii="Times New Roman" w:hAnsi="Times New Roman" w:cs="Times New Roman"/>
          <w:sz w:val="24"/>
          <w:szCs w:val="24"/>
          <w:lang w:eastAsia="vi-VN"/>
        </w:rPr>
        <w:tab/>
        <w:t>B3: Nhập D1 từ nhân viên</w:t>
      </w:r>
    </w:p>
    <w:p w:rsidR="00874353" w:rsidRPr="00AC287D" w:rsidRDefault="00874353" w:rsidP="00874353">
      <w:pPr>
        <w:tabs>
          <w:tab w:val="left" w:pos="1170"/>
        </w:tabs>
        <w:spacing w:after="0"/>
        <w:ind w:left="810"/>
        <w:rPr>
          <w:rFonts w:ascii="Times New Roman" w:hAnsi="Times New Roman" w:cs="Times New Roman"/>
          <w:sz w:val="24"/>
          <w:szCs w:val="24"/>
          <w:lang w:eastAsia="vi-VN"/>
        </w:rPr>
      </w:pPr>
      <w:r w:rsidRPr="00AC287D">
        <w:rPr>
          <w:rFonts w:ascii="Times New Roman" w:hAnsi="Times New Roman" w:cs="Times New Roman"/>
          <w:sz w:val="24"/>
          <w:szCs w:val="24"/>
          <w:lang w:eastAsia="vi-VN"/>
        </w:rPr>
        <w:tab/>
        <w:t>B4: Kiểm tra thời gian báo cáo</w:t>
      </w:r>
    </w:p>
    <w:p w:rsidR="00874353" w:rsidRPr="00AC287D" w:rsidRDefault="00874353" w:rsidP="00874353">
      <w:pPr>
        <w:tabs>
          <w:tab w:val="left" w:pos="1170"/>
        </w:tabs>
        <w:spacing w:after="0"/>
        <w:ind w:left="810"/>
        <w:rPr>
          <w:rFonts w:ascii="Times New Roman" w:hAnsi="Times New Roman" w:cs="Times New Roman"/>
          <w:sz w:val="24"/>
          <w:szCs w:val="24"/>
          <w:lang w:eastAsia="vi-VN"/>
        </w:rPr>
      </w:pPr>
      <w:r w:rsidRPr="00AC287D">
        <w:rPr>
          <w:rFonts w:ascii="Times New Roman" w:hAnsi="Times New Roman" w:cs="Times New Roman"/>
          <w:sz w:val="24"/>
          <w:szCs w:val="24"/>
          <w:lang w:eastAsia="vi-VN"/>
        </w:rPr>
        <w:tab/>
        <w:t>B5: Nếu không thỏa thì qua bước 7</w:t>
      </w:r>
    </w:p>
    <w:p w:rsidR="00874353" w:rsidRPr="00AC287D" w:rsidRDefault="00874353" w:rsidP="00874353">
      <w:pPr>
        <w:tabs>
          <w:tab w:val="left" w:pos="1170"/>
        </w:tabs>
        <w:spacing w:after="0"/>
        <w:ind w:left="810"/>
        <w:rPr>
          <w:rFonts w:ascii="Times New Roman" w:hAnsi="Times New Roman" w:cs="Times New Roman"/>
          <w:sz w:val="24"/>
          <w:szCs w:val="24"/>
          <w:lang w:eastAsia="vi-VN"/>
        </w:rPr>
      </w:pPr>
      <w:r w:rsidRPr="00AC287D">
        <w:rPr>
          <w:rFonts w:ascii="Times New Roman" w:hAnsi="Times New Roman" w:cs="Times New Roman"/>
          <w:sz w:val="24"/>
          <w:szCs w:val="24"/>
          <w:lang w:eastAsia="vi-VN"/>
        </w:rPr>
        <w:tab/>
        <w:t>B6: xuất danh sách báo cáo</w:t>
      </w:r>
    </w:p>
    <w:p w:rsidR="00874353" w:rsidRPr="00AC287D" w:rsidRDefault="00874353" w:rsidP="00874353">
      <w:pPr>
        <w:tabs>
          <w:tab w:val="left" w:pos="1170"/>
        </w:tabs>
        <w:spacing w:after="0"/>
        <w:ind w:left="810"/>
        <w:rPr>
          <w:rFonts w:ascii="Times New Roman" w:hAnsi="Times New Roman" w:cs="Times New Roman"/>
          <w:sz w:val="24"/>
          <w:szCs w:val="24"/>
          <w:lang w:eastAsia="vi-VN"/>
        </w:rPr>
      </w:pPr>
      <w:r w:rsidRPr="00AC287D">
        <w:rPr>
          <w:rFonts w:ascii="Times New Roman" w:hAnsi="Times New Roman" w:cs="Times New Roman"/>
          <w:sz w:val="24"/>
          <w:szCs w:val="24"/>
          <w:lang w:eastAsia="vi-VN"/>
        </w:rPr>
        <w:tab/>
        <w:t>B7: Đóng kết nối với cơ sở dữ liệu</w:t>
      </w:r>
    </w:p>
    <w:p w:rsidR="00874353" w:rsidRPr="00AC287D" w:rsidRDefault="00874353" w:rsidP="00874353">
      <w:pPr>
        <w:tabs>
          <w:tab w:val="left" w:pos="1170"/>
        </w:tabs>
        <w:spacing w:after="0"/>
        <w:ind w:left="810"/>
        <w:rPr>
          <w:rFonts w:ascii="Times New Roman" w:hAnsi="Times New Roman" w:cs="Times New Roman"/>
          <w:sz w:val="24"/>
          <w:szCs w:val="24"/>
          <w:lang w:eastAsia="vi-VN"/>
        </w:rPr>
      </w:pPr>
      <w:r w:rsidRPr="00AC287D">
        <w:rPr>
          <w:rFonts w:ascii="Times New Roman" w:hAnsi="Times New Roman" w:cs="Times New Roman"/>
          <w:sz w:val="24"/>
          <w:szCs w:val="24"/>
          <w:lang w:eastAsia="vi-VN"/>
        </w:rPr>
        <w:tab/>
        <w:t>B8: Kết thúc</w:t>
      </w:r>
    </w:p>
    <w:p w:rsidR="00874353" w:rsidRPr="00874353" w:rsidRDefault="00874353" w:rsidP="00874353">
      <w:pPr>
        <w:spacing w:after="0"/>
        <w:ind w:left="1080"/>
        <w:rPr>
          <w:sz w:val="24"/>
          <w:szCs w:val="24"/>
          <w:lang w:eastAsia="vi-VN"/>
        </w:rPr>
      </w:pPr>
    </w:p>
    <w:p w:rsidR="00874353" w:rsidRPr="00874353" w:rsidRDefault="00874353" w:rsidP="00874353">
      <w:pPr>
        <w:spacing w:after="0"/>
        <w:rPr>
          <w:sz w:val="24"/>
          <w:szCs w:val="24"/>
          <w:lang w:eastAsia="vi-VN"/>
        </w:rPr>
      </w:pPr>
      <w:r>
        <w:rPr>
          <w:sz w:val="24"/>
          <w:szCs w:val="24"/>
          <w:lang w:eastAsia="vi-VN"/>
        </w:rPr>
        <w:br w:type="page"/>
      </w:r>
    </w:p>
    <w:p w:rsidR="00874353" w:rsidRPr="00874353" w:rsidRDefault="00874353" w:rsidP="00874353">
      <w:pPr>
        <w:pStyle w:val="oancuaDanhsach"/>
        <w:ind w:left="3150"/>
        <w:jc w:val="both"/>
        <w:rPr>
          <w:sz w:val="24"/>
          <w:szCs w:val="24"/>
        </w:rPr>
      </w:pPr>
    </w:p>
    <w:p w:rsidR="00695046" w:rsidRPr="00AC287D" w:rsidRDefault="00695046" w:rsidP="00E43E4A">
      <w:pPr>
        <w:pStyle w:val="oancuaDanhsach"/>
        <w:numPr>
          <w:ilvl w:val="0"/>
          <w:numId w:val="9"/>
        </w:numPr>
        <w:jc w:val="both"/>
        <w:outlineLvl w:val="1"/>
        <w:rPr>
          <w:rFonts w:ascii="Times New Roman" w:hAnsi="Times New Roman" w:cs="Times New Roman"/>
          <w:b/>
          <w:sz w:val="24"/>
          <w:szCs w:val="24"/>
        </w:rPr>
      </w:pPr>
      <w:bookmarkStart w:id="27" w:name="_Toc518343998"/>
      <w:r w:rsidRPr="00AC287D">
        <w:rPr>
          <w:rFonts w:ascii="Times New Roman" w:hAnsi="Times New Roman" w:cs="Times New Roman"/>
          <w:b/>
          <w:sz w:val="24"/>
          <w:szCs w:val="24"/>
        </w:rPr>
        <w:t>Mô hình hoá chức năng (ERD)</w:t>
      </w:r>
      <w:bookmarkEnd w:id="27"/>
    </w:p>
    <w:p w:rsidR="00874353" w:rsidRDefault="00874353" w:rsidP="00874353">
      <w:pPr>
        <w:pStyle w:val="oancuaDanhsach"/>
        <w:jc w:val="both"/>
        <w:rPr>
          <w:sz w:val="24"/>
          <w:szCs w:val="24"/>
        </w:rPr>
      </w:pPr>
    </w:p>
    <w:p w:rsidR="00874353" w:rsidRDefault="00874353" w:rsidP="00874353">
      <w:pPr>
        <w:pStyle w:val="oancuaDanhsach"/>
        <w:ind w:left="-810"/>
        <w:jc w:val="both"/>
        <w:rPr>
          <w:sz w:val="24"/>
          <w:szCs w:val="24"/>
        </w:rPr>
      </w:pPr>
      <w:r>
        <w:rPr>
          <w:noProof/>
        </w:rPr>
        <w:drawing>
          <wp:inline distT="0" distB="0" distL="0" distR="0" wp14:anchorId="5F25D785" wp14:editId="65B9B20C">
            <wp:extent cx="6438900" cy="5848350"/>
            <wp:effectExtent l="0" t="0" r="0" b="0"/>
            <wp:docPr id="44"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a:extLst>
                        <a:ext uri="{28A0092B-C50C-407E-A947-70E740481C1C}">
                          <a14:useLocalDpi xmlns:a14="http://schemas.microsoft.com/office/drawing/2010/main" val="0"/>
                        </a:ext>
                      </a:extLst>
                    </a:blip>
                    <a:stretch>
                      <a:fillRect/>
                    </a:stretch>
                  </pic:blipFill>
                  <pic:spPr>
                    <a:xfrm>
                      <a:off x="0" y="0"/>
                      <a:ext cx="6438900" cy="5848350"/>
                    </a:xfrm>
                    <a:prstGeom prst="rect">
                      <a:avLst/>
                    </a:prstGeom>
                  </pic:spPr>
                </pic:pic>
              </a:graphicData>
            </a:graphic>
          </wp:inline>
        </w:drawing>
      </w:r>
    </w:p>
    <w:p w:rsidR="00874353" w:rsidRDefault="00874353" w:rsidP="00874353">
      <w:pPr>
        <w:pStyle w:val="oancuaDanhsach"/>
        <w:jc w:val="both"/>
        <w:rPr>
          <w:sz w:val="24"/>
          <w:szCs w:val="24"/>
        </w:rPr>
      </w:pPr>
    </w:p>
    <w:p w:rsidR="00874353" w:rsidRPr="00874353" w:rsidRDefault="00874353" w:rsidP="00874353">
      <w:pPr>
        <w:pStyle w:val="oancuaDanhsach"/>
        <w:jc w:val="both"/>
        <w:rPr>
          <w:b/>
          <w:sz w:val="32"/>
          <w:szCs w:val="32"/>
        </w:rPr>
      </w:pPr>
      <w:r>
        <w:rPr>
          <w:b/>
          <w:sz w:val="32"/>
          <w:szCs w:val="32"/>
        </w:rPr>
        <w:br w:type="page"/>
      </w:r>
    </w:p>
    <w:p w:rsidR="00695046" w:rsidRPr="00AC287D" w:rsidRDefault="00695046" w:rsidP="00A76CD1">
      <w:pPr>
        <w:pStyle w:val="u1"/>
        <w:rPr>
          <w:sz w:val="32"/>
          <w:szCs w:val="32"/>
        </w:rPr>
      </w:pPr>
      <w:bookmarkStart w:id="28" w:name="_Toc518343999"/>
      <w:r w:rsidRPr="00AC287D">
        <w:rPr>
          <w:sz w:val="32"/>
          <w:szCs w:val="32"/>
        </w:rPr>
        <w:lastRenderedPageBreak/>
        <w:t>Chương 3: Thiết kế</w:t>
      </w:r>
      <w:bookmarkEnd w:id="28"/>
    </w:p>
    <w:p w:rsidR="00695046" w:rsidRPr="00AC287D" w:rsidRDefault="00695046" w:rsidP="00E43E4A">
      <w:pPr>
        <w:pStyle w:val="oancuaDanhsach"/>
        <w:numPr>
          <w:ilvl w:val="0"/>
          <w:numId w:val="10"/>
        </w:numPr>
        <w:jc w:val="both"/>
        <w:outlineLvl w:val="1"/>
        <w:rPr>
          <w:rFonts w:ascii="Times New Roman" w:hAnsi="Times New Roman" w:cs="Times New Roman"/>
          <w:b/>
          <w:sz w:val="24"/>
          <w:szCs w:val="24"/>
        </w:rPr>
      </w:pPr>
      <w:bookmarkStart w:id="29" w:name="_Toc518344000"/>
      <w:r w:rsidRPr="00AC287D">
        <w:rPr>
          <w:rFonts w:ascii="Times New Roman" w:hAnsi="Times New Roman" w:cs="Times New Roman"/>
          <w:b/>
          <w:sz w:val="24"/>
          <w:szCs w:val="24"/>
        </w:rPr>
        <w:t>Thiết kế giao diện</w:t>
      </w:r>
      <w:bookmarkEnd w:id="29"/>
    </w:p>
    <w:p w:rsidR="00695046" w:rsidRDefault="00695046" w:rsidP="00E43E4A">
      <w:pPr>
        <w:pStyle w:val="oancuaDanhsach"/>
        <w:numPr>
          <w:ilvl w:val="1"/>
          <w:numId w:val="10"/>
        </w:numPr>
        <w:jc w:val="both"/>
        <w:outlineLvl w:val="2"/>
        <w:rPr>
          <w:rFonts w:ascii="Times New Roman" w:hAnsi="Times New Roman" w:cs="Times New Roman"/>
          <w:b/>
          <w:sz w:val="24"/>
          <w:szCs w:val="24"/>
        </w:rPr>
      </w:pPr>
      <w:bookmarkStart w:id="30" w:name="_Toc518344001"/>
      <w:r w:rsidRPr="00AC287D">
        <w:rPr>
          <w:rFonts w:ascii="Times New Roman" w:hAnsi="Times New Roman" w:cs="Times New Roman"/>
          <w:b/>
          <w:sz w:val="24"/>
          <w:szCs w:val="24"/>
        </w:rPr>
        <w:t>Sơ đồ liên kết màn hình</w:t>
      </w:r>
      <w:bookmarkEnd w:id="30"/>
    </w:p>
    <w:p w:rsidR="00A37BAB" w:rsidRPr="00AC287D" w:rsidRDefault="00A37BAB" w:rsidP="00A37BAB">
      <w:pPr>
        <w:pStyle w:val="oancuaDanhsach"/>
        <w:ind w:left="1080"/>
        <w:jc w:val="both"/>
        <w:outlineLvl w:val="2"/>
        <w:rPr>
          <w:rFonts w:ascii="Times New Roman" w:hAnsi="Times New Roman" w:cs="Times New Roman"/>
          <w:b/>
          <w:sz w:val="24"/>
          <w:szCs w:val="24"/>
        </w:rPr>
      </w:pPr>
    </w:p>
    <w:p w:rsidR="0018796A" w:rsidRPr="00695046" w:rsidRDefault="0018796A" w:rsidP="00A37BAB">
      <w:pPr>
        <w:pStyle w:val="oancuaDanhsach"/>
        <w:ind w:left="90"/>
        <w:jc w:val="both"/>
        <w:rPr>
          <w:sz w:val="24"/>
          <w:szCs w:val="24"/>
        </w:rPr>
      </w:pPr>
      <w:r>
        <w:rPr>
          <w:rFonts w:ascii="Times New Roman" w:hAnsi="Times New Roman"/>
          <w:noProof/>
          <w:sz w:val="24"/>
          <w:szCs w:val="24"/>
        </w:rPr>
        <w:drawing>
          <wp:inline distT="0" distB="0" distL="0" distR="0" wp14:anchorId="1075F16B" wp14:editId="17BB436E">
            <wp:extent cx="5943600" cy="5014733"/>
            <wp:effectExtent l="0" t="0" r="0" b="0"/>
            <wp:docPr id="46" name="Picture 25" descr="https://documents.lucidchart.com/documents/5765c31a-ad48-4522-a08f-2352ba959ba1/pages/0_0?a=497&amp;x=77&amp;y=-1467&amp;w=1298&amp;h=1042&amp;store=1&amp;accept=image%2F*&amp;auth=LCA%20ee1902541fe0f06a2824c4c1fbca60f217c6297d-ts%3D15304596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rcRect/>
                    <a:stretch>
                      <a:fillRect/>
                    </a:stretch>
                  </pic:blipFill>
                  <pic:spPr>
                    <a:xfrm>
                      <a:off x="0" y="0"/>
                      <a:ext cx="5943600" cy="5014733"/>
                    </a:xfrm>
                    <a:prstGeom prst="rect">
                      <a:avLst/>
                    </a:prstGeom>
                    <a:noFill/>
                    <a:ln>
                      <a:noFill/>
                      <a:prstDash/>
                    </a:ln>
                  </pic:spPr>
                </pic:pic>
              </a:graphicData>
            </a:graphic>
          </wp:inline>
        </w:drawing>
      </w:r>
    </w:p>
    <w:p w:rsidR="00695046" w:rsidRPr="00AC287D" w:rsidRDefault="00695046" w:rsidP="00E43E4A">
      <w:pPr>
        <w:pStyle w:val="oancuaDanhsach"/>
        <w:numPr>
          <w:ilvl w:val="1"/>
          <w:numId w:val="10"/>
        </w:numPr>
        <w:jc w:val="both"/>
        <w:outlineLvl w:val="2"/>
        <w:rPr>
          <w:rFonts w:ascii="Times New Roman" w:hAnsi="Times New Roman" w:cs="Times New Roman"/>
          <w:b/>
          <w:sz w:val="24"/>
          <w:szCs w:val="24"/>
        </w:rPr>
      </w:pPr>
      <w:bookmarkStart w:id="31" w:name="_Toc518344002"/>
      <w:r w:rsidRPr="00AC287D">
        <w:rPr>
          <w:rFonts w:ascii="Times New Roman" w:hAnsi="Times New Roman" w:cs="Times New Roman"/>
          <w:b/>
          <w:sz w:val="24"/>
          <w:szCs w:val="24"/>
        </w:rPr>
        <w:t>Danh sách màn hình và mô tả chức năng màn hình</w:t>
      </w:r>
      <w:bookmarkEnd w:id="31"/>
    </w:p>
    <w:p w:rsidR="00F07EBA" w:rsidRDefault="00F07EBA" w:rsidP="00F07EBA">
      <w:pPr>
        <w:pStyle w:val="oancuaDanhsach"/>
        <w:ind w:left="1080"/>
        <w:jc w:val="both"/>
        <w:outlineLvl w:val="2"/>
        <w:rPr>
          <w:sz w:val="24"/>
          <w:szCs w:val="24"/>
        </w:rPr>
      </w:pPr>
    </w:p>
    <w:tbl>
      <w:tblPr>
        <w:tblW w:w="8591" w:type="dxa"/>
        <w:tblInd w:w="674" w:type="dxa"/>
        <w:tblCellMar>
          <w:left w:w="10" w:type="dxa"/>
          <w:right w:w="10" w:type="dxa"/>
        </w:tblCellMar>
        <w:tblLook w:val="04A0" w:firstRow="1" w:lastRow="0" w:firstColumn="1" w:lastColumn="0" w:noHBand="0" w:noVBand="1"/>
      </w:tblPr>
      <w:tblGrid>
        <w:gridCol w:w="679"/>
        <w:gridCol w:w="2332"/>
        <w:gridCol w:w="2250"/>
        <w:gridCol w:w="3330"/>
      </w:tblGrid>
      <w:tr w:rsidR="00F07EBA" w:rsidRPr="00DE64CF" w:rsidTr="001002C8">
        <w:tblPrEx>
          <w:tblCellMar>
            <w:top w:w="0" w:type="dxa"/>
            <w:bottom w:w="0" w:type="dxa"/>
          </w:tblCellMar>
        </w:tblPrEx>
        <w:tc>
          <w:tcPr>
            <w:tcW w:w="6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07EBA" w:rsidRPr="00DE64CF" w:rsidRDefault="00F07EBA" w:rsidP="004862A3">
            <w:pPr>
              <w:pStyle w:val="oancuaDanhsach"/>
              <w:spacing w:after="0" w:line="240" w:lineRule="auto"/>
              <w:ind w:left="0"/>
              <w:jc w:val="center"/>
              <w:rPr>
                <w:rFonts w:ascii="Times New Roman" w:hAnsi="Times New Roman" w:cs="Times New Roman"/>
                <w:b/>
                <w:sz w:val="24"/>
                <w:szCs w:val="24"/>
              </w:rPr>
            </w:pPr>
            <w:r w:rsidRPr="00DE64CF">
              <w:rPr>
                <w:rFonts w:ascii="Times New Roman" w:hAnsi="Times New Roman" w:cs="Times New Roman"/>
                <w:b/>
                <w:sz w:val="24"/>
                <w:szCs w:val="24"/>
              </w:rPr>
              <w:t>STT</w:t>
            </w:r>
          </w:p>
        </w:tc>
        <w:tc>
          <w:tcPr>
            <w:tcW w:w="23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07EBA" w:rsidRPr="00DE64CF" w:rsidRDefault="00F07EBA" w:rsidP="004862A3">
            <w:pPr>
              <w:pStyle w:val="oancuaDanhsach"/>
              <w:spacing w:after="0" w:line="240" w:lineRule="auto"/>
              <w:ind w:left="0"/>
              <w:jc w:val="center"/>
              <w:rPr>
                <w:rFonts w:ascii="Times New Roman" w:hAnsi="Times New Roman" w:cs="Times New Roman"/>
                <w:b/>
                <w:sz w:val="24"/>
                <w:szCs w:val="24"/>
              </w:rPr>
            </w:pPr>
            <w:r w:rsidRPr="00DE64CF">
              <w:rPr>
                <w:rFonts w:ascii="Times New Roman" w:hAnsi="Times New Roman" w:cs="Times New Roman"/>
                <w:b/>
                <w:sz w:val="24"/>
                <w:szCs w:val="24"/>
              </w:rPr>
              <w:t>Màn hình</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07EBA" w:rsidRPr="00DE64CF" w:rsidRDefault="00F07EBA" w:rsidP="004862A3">
            <w:pPr>
              <w:pStyle w:val="oancuaDanhsach"/>
              <w:spacing w:after="0" w:line="240" w:lineRule="auto"/>
              <w:ind w:left="0"/>
              <w:jc w:val="center"/>
              <w:rPr>
                <w:rFonts w:ascii="Times New Roman" w:hAnsi="Times New Roman" w:cs="Times New Roman"/>
                <w:b/>
                <w:sz w:val="24"/>
                <w:szCs w:val="24"/>
              </w:rPr>
            </w:pPr>
            <w:r w:rsidRPr="00DE64CF">
              <w:rPr>
                <w:rFonts w:ascii="Times New Roman" w:hAnsi="Times New Roman" w:cs="Times New Roman"/>
                <w:b/>
                <w:sz w:val="24"/>
                <w:szCs w:val="24"/>
              </w:rPr>
              <w:t>Loại màn hình</w:t>
            </w:r>
          </w:p>
        </w:tc>
        <w:tc>
          <w:tcPr>
            <w:tcW w:w="33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07EBA" w:rsidRPr="00DE64CF" w:rsidRDefault="00F07EBA" w:rsidP="004862A3">
            <w:pPr>
              <w:pStyle w:val="oancuaDanhsach"/>
              <w:spacing w:after="0" w:line="240" w:lineRule="auto"/>
              <w:ind w:left="0"/>
              <w:jc w:val="center"/>
              <w:rPr>
                <w:rFonts w:ascii="Times New Roman" w:hAnsi="Times New Roman" w:cs="Times New Roman"/>
                <w:b/>
                <w:sz w:val="24"/>
                <w:szCs w:val="24"/>
              </w:rPr>
            </w:pPr>
            <w:r w:rsidRPr="00DE64CF">
              <w:rPr>
                <w:rFonts w:ascii="Times New Roman" w:hAnsi="Times New Roman" w:cs="Times New Roman"/>
                <w:b/>
                <w:sz w:val="24"/>
                <w:szCs w:val="24"/>
              </w:rPr>
              <w:t>Chức năng</w:t>
            </w:r>
          </w:p>
        </w:tc>
      </w:tr>
      <w:tr w:rsidR="00F07EBA" w:rsidRPr="00DE64CF" w:rsidTr="001002C8">
        <w:tblPrEx>
          <w:tblCellMar>
            <w:top w:w="0" w:type="dxa"/>
            <w:bottom w:w="0" w:type="dxa"/>
          </w:tblCellMar>
        </w:tblPrEx>
        <w:tc>
          <w:tcPr>
            <w:tcW w:w="6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07EBA" w:rsidRPr="00DE64CF" w:rsidRDefault="00F07EBA" w:rsidP="004862A3">
            <w:pPr>
              <w:pStyle w:val="oancuaDanhsach"/>
              <w:spacing w:after="0" w:line="240" w:lineRule="auto"/>
              <w:ind w:left="0"/>
              <w:jc w:val="center"/>
              <w:rPr>
                <w:rFonts w:ascii="Times New Roman" w:hAnsi="Times New Roman" w:cs="Times New Roman"/>
                <w:b/>
                <w:sz w:val="24"/>
                <w:szCs w:val="24"/>
              </w:rPr>
            </w:pPr>
            <w:r w:rsidRPr="00DE64CF">
              <w:rPr>
                <w:rFonts w:ascii="Times New Roman" w:hAnsi="Times New Roman" w:cs="Times New Roman"/>
                <w:b/>
                <w:sz w:val="24"/>
                <w:szCs w:val="24"/>
              </w:rPr>
              <w:t>1</w:t>
            </w:r>
          </w:p>
        </w:tc>
        <w:tc>
          <w:tcPr>
            <w:tcW w:w="23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07EBA" w:rsidRPr="00DE64CF" w:rsidRDefault="00F07EBA" w:rsidP="004862A3">
            <w:pPr>
              <w:pStyle w:val="oancuaDanhsach"/>
              <w:spacing w:after="0" w:line="240" w:lineRule="auto"/>
              <w:ind w:left="0"/>
              <w:jc w:val="both"/>
              <w:rPr>
                <w:rFonts w:ascii="Times New Roman" w:hAnsi="Times New Roman" w:cs="Times New Roman"/>
                <w:sz w:val="24"/>
                <w:szCs w:val="24"/>
              </w:rPr>
            </w:pPr>
            <w:r w:rsidRPr="00DE64CF">
              <w:rPr>
                <w:rFonts w:ascii="Times New Roman" w:hAnsi="Times New Roman" w:cs="Times New Roman"/>
                <w:sz w:val="24"/>
                <w:szCs w:val="24"/>
              </w:rPr>
              <w:t>Quản lý tiệc cưới</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07EBA" w:rsidRPr="00DE64CF" w:rsidRDefault="00F07EBA" w:rsidP="004862A3">
            <w:pPr>
              <w:pStyle w:val="oancuaDanhsach"/>
              <w:spacing w:after="0" w:line="240" w:lineRule="auto"/>
              <w:ind w:left="0"/>
              <w:jc w:val="both"/>
              <w:rPr>
                <w:rFonts w:ascii="Times New Roman" w:hAnsi="Times New Roman" w:cs="Times New Roman"/>
                <w:sz w:val="24"/>
                <w:szCs w:val="24"/>
              </w:rPr>
            </w:pPr>
            <w:r w:rsidRPr="00DE64CF">
              <w:rPr>
                <w:rFonts w:ascii="Times New Roman" w:hAnsi="Times New Roman" w:cs="Times New Roman"/>
                <w:sz w:val="24"/>
                <w:szCs w:val="24"/>
              </w:rPr>
              <w:t>Màn hình chính</w:t>
            </w:r>
          </w:p>
        </w:tc>
        <w:tc>
          <w:tcPr>
            <w:tcW w:w="33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07EBA" w:rsidRPr="00DE64CF" w:rsidRDefault="00F07EBA" w:rsidP="004862A3">
            <w:pPr>
              <w:pStyle w:val="oancuaDanhsach"/>
              <w:spacing w:after="0" w:line="240" w:lineRule="auto"/>
              <w:ind w:left="0"/>
              <w:jc w:val="both"/>
              <w:rPr>
                <w:rFonts w:ascii="Times New Roman" w:hAnsi="Times New Roman" w:cs="Times New Roman"/>
                <w:sz w:val="24"/>
                <w:szCs w:val="24"/>
              </w:rPr>
            </w:pPr>
            <w:r w:rsidRPr="00DE64CF">
              <w:rPr>
                <w:rFonts w:ascii="Times New Roman" w:hAnsi="Times New Roman" w:cs="Times New Roman"/>
                <w:sz w:val="24"/>
                <w:szCs w:val="24"/>
              </w:rPr>
              <w:t>Cho phép người dùng sử dụng các chức năng của chương trình</w:t>
            </w:r>
          </w:p>
        </w:tc>
      </w:tr>
      <w:tr w:rsidR="00F07EBA" w:rsidRPr="00DE64CF" w:rsidTr="001002C8">
        <w:tblPrEx>
          <w:tblCellMar>
            <w:top w:w="0" w:type="dxa"/>
            <w:bottom w:w="0" w:type="dxa"/>
          </w:tblCellMar>
        </w:tblPrEx>
        <w:trPr>
          <w:trHeight w:val="479"/>
        </w:trPr>
        <w:tc>
          <w:tcPr>
            <w:tcW w:w="6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07EBA" w:rsidRPr="00DE64CF" w:rsidRDefault="00F07EBA" w:rsidP="004862A3">
            <w:pPr>
              <w:pStyle w:val="oancuaDanhsach"/>
              <w:spacing w:after="0" w:line="240" w:lineRule="auto"/>
              <w:ind w:left="0"/>
              <w:jc w:val="center"/>
              <w:rPr>
                <w:rFonts w:ascii="Times New Roman" w:hAnsi="Times New Roman" w:cs="Times New Roman"/>
                <w:b/>
                <w:sz w:val="24"/>
                <w:szCs w:val="24"/>
              </w:rPr>
            </w:pPr>
            <w:r w:rsidRPr="00DE64CF">
              <w:rPr>
                <w:rFonts w:ascii="Times New Roman" w:hAnsi="Times New Roman" w:cs="Times New Roman"/>
                <w:b/>
                <w:sz w:val="24"/>
                <w:szCs w:val="24"/>
              </w:rPr>
              <w:t>2</w:t>
            </w:r>
          </w:p>
        </w:tc>
        <w:tc>
          <w:tcPr>
            <w:tcW w:w="23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07EBA" w:rsidRPr="00DE64CF" w:rsidRDefault="00F07EBA" w:rsidP="004862A3">
            <w:pPr>
              <w:pStyle w:val="oancuaDanhsach"/>
              <w:spacing w:after="0" w:line="240" w:lineRule="auto"/>
              <w:ind w:left="0"/>
              <w:jc w:val="both"/>
              <w:rPr>
                <w:rFonts w:ascii="Times New Roman" w:hAnsi="Times New Roman" w:cs="Times New Roman"/>
                <w:sz w:val="24"/>
                <w:szCs w:val="24"/>
              </w:rPr>
            </w:pPr>
            <w:r w:rsidRPr="00DE64CF">
              <w:rPr>
                <w:rFonts w:ascii="Times New Roman" w:hAnsi="Times New Roman" w:cs="Times New Roman"/>
                <w:sz w:val="24"/>
                <w:szCs w:val="24"/>
              </w:rPr>
              <w:t>Thông tin nhà hàng</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07EBA" w:rsidRPr="00DE64CF" w:rsidRDefault="00F07EBA" w:rsidP="004862A3">
            <w:pPr>
              <w:pStyle w:val="oancuaDanhsach"/>
              <w:spacing w:after="0" w:line="240" w:lineRule="auto"/>
              <w:ind w:left="0"/>
              <w:jc w:val="both"/>
              <w:rPr>
                <w:rFonts w:ascii="Times New Roman" w:hAnsi="Times New Roman" w:cs="Times New Roman"/>
                <w:sz w:val="24"/>
                <w:szCs w:val="24"/>
              </w:rPr>
            </w:pPr>
            <w:r w:rsidRPr="00DE64CF">
              <w:rPr>
                <w:rFonts w:ascii="Times New Roman" w:hAnsi="Times New Roman" w:cs="Times New Roman"/>
                <w:sz w:val="24"/>
                <w:szCs w:val="24"/>
              </w:rPr>
              <w:t>Màn hình hiện thị</w:t>
            </w:r>
          </w:p>
        </w:tc>
        <w:tc>
          <w:tcPr>
            <w:tcW w:w="33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07EBA" w:rsidRPr="00DE64CF" w:rsidRDefault="00F07EBA" w:rsidP="004862A3">
            <w:pPr>
              <w:pStyle w:val="oancuaDanhsach"/>
              <w:spacing w:after="0" w:line="240" w:lineRule="auto"/>
              <w:ind w:left="0"/>
              <w:jc w:val="both"/>
              <w:rPr>
                <w:rFonts w:ascii="Times New Roman" w:hAnsi="Times New Roman" w:cs="Times New Roman"/>
                <w:sz w:val="24"/>
                <w:szCs w:val="24"/>
              </w:rPr>
            </w:pPr>
            <w:r w:rsidRPr="00DE64CF">
              <w:rPr>
                <w:rFonts w:ascii="Times New Roman" w:hAnsi="Times New Roman" w:cs="Times New Roman"/>
                <w:sz w:val="24"/>
                <w:szCs w:val="24"/>
              </w:rPr>
              <w:t>Hiện thị thông tin địa chỉ nhà hàng.</w:t>
            </w:r>
          </w:p>
        </w:tc>
      </w:tr>
      <w:tr w:rsidR="00F07EBA" w:rsidRPr="00DE64CF" w:rsidTr="001002C8">
        <w:tblPrEx>
          <w:tblCellMar>
            <w:top w:w="0" w:type="dxa"/>
            <w:bottom w:w="0" w:type="dxa"/>
          </w:tblCellMar>
        </w:tblPrEx>
        <w:trPr>
          <w:trHeight w:val="479"/>
        </w:trPr>
        <w:tc>
          <w:tcPr>
            <w:tcW w:w="6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07EBA" w:rsidRPr="00DE64CF" w:rsidRDefault="00F07EBA" w:rsidP="004862A3">
            <w:pPr>
              <w:pStyle w:val="oancuaDanhsach"/>
              <w:spacing w:after="0" w:line="240" w:lineRule="auto"/>
              <w:ind w:left="0"/>
              <w:jc w:val="center"/>
              <w:rPr>
                <w:rFonts w:ascii="Times New Roman" w:hAnsi="Times New Roman" w:cs="Times New Roman"/>
                <w:b/>
                <w:color w:val="010101"/>
                <w:sz w:val="24"/>
                <w:szCs w:val="24"/>
              </w:rPr>
            </w:pPr>
            <w:r w:rsidRPr="00DE64CF">
              <w:rPr>
                <w:rFonts w:ascii="Times New Roman" w:hAnsi="Times New Roman" w:cs="Times New Roman"/>
                <w:b/>
                <w:color w:val="010101"/>
                <w:sz w:val="24"/>
                <w:szCs w:val="24"/>
              </w:rPr>
              <w:t>3</w:t>
            </w:r>
          </w:p>
        </w:tc>
        <w:tc>
          <w:tcPr>
            <w:tcW w:w="23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07EBA" w:rsidRPr="00DE64CF" w:rsidRDefault="00F07EBA" w:rsidP="004862A3">
            <w:pPr>
              <w:pStyle w:val="oancuaDanhsach"/>
              <w:spacing w:after="0" w:line="240" w:lineRule="auto"/>
              <w:ind w:left="0"/>
              <w:jc w:val="both"/>
              <w:rPr>
                <w:rFonts w:ascii="Times New Roman" w:hAnsi="Times New Roman" w:cs="Times New Roman"/>
                <w:color w:val="010101"/>
                <w:sz w:val="24"/>
                <w:szCs w:val="24"/>
              </w:rPr>
            </w:pPr>
            <w:r w:rsidRPr="00DE64CF">
              <w:rPr>
                <w:rFonts w:ascii="Times New Roman" w:hAnsi="Times New Roman" w:cs="Times New Roman"/>
                <w:color w:val="010101"/>
                <w:sz w:val="24"/>
                <w:szCs w:val="24"/>
              </w:rPr>
              <w:t>Thông tin tiệc cưới</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07EBA" w:rsidRPr="00DE64CF" w:rsidRDefault="00F07EBA" w:rsidP="004862A3">
            <w:pPr>
              <w:pStyle w:val="oancuaDanhsach"/>
              <w:spacing w:after="0" w:line="240" w:lineRule="auto"/>
              <w:ind w:left="0"/>
              <w:jc w:val="both"/>
              <w:rPr>
                <w:rFonts w:ascii="Times New Roman" w:hAnsi="Times New Roman" w:cs="Times New Roman"/>
                <w:sz w:val="24"/>
                <w:szCs w:val="24"/>
              </w:rPr>
            </w:pPr>
            <w:r w:rsidRPr="00DE64CF">
              <w:rPr>
                <w:rFonts w:ascii="Times New Roman" w:hAnsi="Times New Roman" w:cs="Times New Roman"/>
                <w:sz w:val="24"/>
                <w:szCs w:val="24"/>
              </w:rPr>
              <w:t>Màn hình hiện thị</w:t>
            </w:r>
          </w:p>
        </w:tc>
        <w:tc>
          <w:tcPr>
            <w:tcW w:w="33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07EBA" w:rsidRPr="00DE64CF" w:rsidRDefault="00F07EBA" w:rsidP="004862A3">
            <w:pPr>
              <w:pStyle w:val="oancuaDanhsach"/>
              <w:spacing w:after="0" w:line="240" w:lineRule="auto"/>
              <w:ind w:left="0"/>
              <w:jc w:val="both"/>
              <w:rPr>
                <w:rFonts w:ascii="Times New Roman" w:hAnsi="Times New Roman" w:cs="Times New Roman"/>
                <w:sz w:val="24"/>
                <w:szCs w:val="24"/>
              </w:rPr>
            </w:pPr>
            <w:r w:rsidRPr="00DE64CF">
              <w:rPr>
                <w:rFonts w:ascii="Times New Roman" w:hAnsi="Times New Roman" w:cs="Times New Roman"/>
                <w:sz w:val="24"/>
                <w:szCs w:val="24"/>
              </w:rPr>
              <w:t xml:space="preserve">Hiện thị thông tin thực đơn, dịch vụ, danh sách sảnh, cập nhật </w:t>
            </w:r>
            <w:proofErr w:type="gramStart"/>
            <w:r w:rsidRPr="00DE64CF">
              <w:rPr>
                <w:rFonts w:ascii="Times New Roman" w:hAnsi="Times New Roman" w:cs="Times New Roman"/>
                <w:sz w:val="24"/>
                <w:szCs w:val="24"/>
              </w:rPr>
              <w:t>( thêm</w:t>
            </w:r>
            <w:proofErr w:type="gramEnd"/>
            <w:r w:rsidRPr="00DE64CF">
              <w:rPr>
                <w:rFonts w:ascii="Times New Roman" w:hAnsi="Times New Roman" w:cs="Times New Roman"/>
                <w:sz w:val="24"/>
                <w:szCs w:val="24"/>
              </w:rPr>
              <w:t>, xóa sửa ) sảnh.</w:t>
            </w:r>
          </w:p>
        </w:tc>
      </w:tr>
      <w:tr w:rsidR="00F07EBA" w:rsidRPr="00DE64CF" w:rsidTr="001002C8">
        <w:tblPrEx>
          <w:tblCellMar>
            <w:top w:w="0" w:type="dxa"/>
            <w:bottom w:w="0" w:type="dxa"/>
          </w:tblCellMar>
        </w:tblPrEx>
        <w:tc>
          <w:tcPr>
            <w:tcW w:w="6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07EBA" w:rsidRPr="00DE64CF" w:rsidRDefault="00F07EBA" w:rsidP="004862A3">
            <w:pPr>
              <w:pStyle w:val="oancuaDanhsach"/>
              <w:spacing w:after="0" w:line="240" w:lineRule="auto"/>
              <w:ind w:left="0"/>
              <w:jc w:val="center"/>
              <w:rPr>
                <w:rFonts w:ascii="Times New Roman" w:hAnsi="Times New Roman" w:cs="Times New Roman"/>
                <w:b/>
                <w:sz w:val="24"/>
                <w:szCs w:val="24"/>
              </w:rPr>
            </w:pPr>
            <w:r w:rsidRPr="00DE64CF">
              <w:rPr>
                <w:rFonts w:ascii="Times New Roman" w:hAnsi="Times New Roman" w:cs="Times New Roman"/>
                <w:b/>
                <w:sz w:val="24"/>
                <w:szCs w:val="24"/>
              </w:rPr>
              <w:lastRenderedPageBreak/>
              <w:t>4</w:t>
            </w:r>
          </w:p>
        </w:tc>
        <w:tc>
          <w:tcPr>
            <w:tcW w:w="23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07EBA" w:rsidRPr="00DE64CF" w:rsidRDefault="00F07EBA" w:rsidP="004862A3">
            <w:pPr>
              <w:pStyle w:val="oancuaDanhsach"/>
              <w:spacing w:after="0" w:line="240" w:lineRule="auto"/>
              <w:ind w:left="0"/>
              <w:jc w:val="both"/>
              <w:rPr>
                <w:rFonts w:ascii="Times New Roman" w:hAnsi="Times New Roman" w:cs="Times New Roman"/>
                <w:sz w:val="24"/>
                <w:szCs w:val="24"/>
              </w:rPr>
            </w:pPr>
            <w:r w:rsidRPr="00DE64CF">
              <w:rPr>
                <w:rFonts w:ascii="Times New Roman" w:hAnsi="Times New Roman" w:cs="Times New Roman"/>
                <w:sz w:val="24"/>
                <w:szCs w:val="24"/>
              </w:rPr>
              <w:t>Lập hợp đồng mới</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07EBA" w:rsidRPr="00DE64CF" w:rsidRDefault="00F07EBA" w:rsidP="004862A3">
            <w:pPr>
              <w:pStyle w:val="oancuaDanhsach"/>
              <w:spacing w:after="0" w:line="240" w:lineRule="auto"/>
              <w:ind w:left="0"/>
              <w:jc w:val="both"/>
              <w:rPr>
                <w:rFonts w:ascii="Times New Roman" w:hAnsi="Times New Roman" w:cs="Times New Roman"/>
                <w:sz w:val="24"/>
                <w:szCs w:val="24"/>
              </w:rPr>
            </w:pPr>
            <w:r w:rsidRPr="00DE64CF">
              <w:rPr>
                <w:rFonts w:ascii="Times New Roman" w:hAnsi="Times New Roman" w:cs="Times New Roman"/>
                <w:sz w:val="24"/>
                <w:szCs w:val="24"/>
              </w:rPr>
              <w:t>Màn hình nhập liệu</w:t>
            </w:r>
          </w:p>
        </w:tc>
        <w:tc>
          <w:tcPr>
            <w:tcW w:w="33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07EBA" w:rsidRPr="00DE64CF" w:rsidRDefault="00F07EBA" w:rsidP="004862A3">
            <w:pPr>
              <w:pStyle w:val="oancuaDanhsach"/>
              <w:spacing w:after="0" w:line="240" w:lineRule="auto"/>
              <w:ind w:left="0"/>
              <w:jc w:val="both"/>
              <w:rPr>
                <w:rFonts w:ascii="Times New Roman" w:hAnsi="Times New Roman" w:cs="Times New Roman"/>
                <w:sz w:val="24"/>
                <w:szCs w:val="24"/>
              </w:rPr>
            </w:pPr>
            <w:r w:rsidRPr="00DE64CF">
              <w:rPr>
                <w:rFonts w:ascii="Times New Roman" w:hAnsi="Times New Roman" w:cs="Times New Roman"/>
                <w:sz w:val="24"/>
                <w:szCs w:val="24"/>
              </w:rPr>
              <w:t>Nhập lưu thông tin về khách hàng, thông tin đặt tiệc khách chọn.</w:t>
            </w:r>
          </w:p>
        </w:tc>
      </w:tr>
      <w:tr w:rsidR="00F07EBA" w:rsidRPr="00DE64CF" w:rsidTr="001002C8">
        <w:tblPrEx>
          <w:tblCellMar>
            <w:top w:w="0" w:type="dxa"/>
            <w:bottom w:w="0" w:type="dxa"/>
          </w:tblCellMar>
        </w:tblPrEx>
        <w:trPr>
          <w:trHeight w:val="695"/>
        </w:trPr>
        <w:tc>
          <w:tcPr>
            <w:tcW w:w="6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07EBA" w:rsidRPr="00DE64CF" w:rsidRDefault="00F07EBA" w:rsidP="004862A3">
            <w:pPr>
              <w:pStyle w:val="oancuaDanhsach"/>
              <w:spacing w:after="0" w:line="240" w:lineRule="auto"/>
              <w:ind w:left="0"/>
              <w:jc w:val="center"/>
              <w:rPr>
                <w:rFonts w:ascii="Times New Roman" w:hAnsi="Times New Roman" w:cs="Times New Roman"/>
                <w:b/>
                <w:sz w:val="24"/>
                <w:szCs w:val="24"/>
              </w:rPr>
            </w:pPr>
            <w:r w:rsidRPr="00DE64CF">
              <w:rPr>
                <w:rFonts w:ascii="Times New Roman" w:hAnsi="Times New Roman" w:cs="Times New Roman"/>
                <w:b/>
                <w:sz w:val="24"/>
                <w:szCs w:val="24"/>
              </w:rPr>
              <w:t>5</w:t>
            </w:r>
          </w:p>
        </w:tc>
        <w:tc>
          <w:tcPr>
            <w:tcW w:w="23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07EBA" w:rsidRPr="00DE64CF" w:rsidRDefault="00F07EBA" w:rsidP="004862A3">
            <w:pPr>
              <w:pStyle w:val="oancuaDanhsach"/>
              <w:spacing w:after="0" w:line="240" w:lineRule="auto"/>
              <w:ind w:left="0"/>
              <w:jc w:val="both"/>
              <w:rPr>
                <w:rFonts w:ascii="Times New Roman" w:hAnsi="Times New Roman" w:cs="Times New Roman"/>
                <w:sz w:val="24"/>
                <w:szCs w:val="24"/>
              </w:rPr>
            </w:pPr>
            <w:r w:rsidRPr="00DE64CF">
              <w:rPr>
                <w:rFonts w:ascii="Times New Roman" w:hAnsi="Times New Roman" w:cs="Times New Roman"/>
                <w:sz w:val="24"/>
                <w:szCs w:val="24"/>
              </w:rPr>
              <w:t>Lập hóa đơn mới</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07EBA" w:rsidRPr="00DE64CF" w:rsidRDefault="00F07EBA" w:rsidP="004862A3">
            <w:pPr>
              <w:pStyle w:val="oancuaDanhsach"/>
              <w:spacing w:after="0" w:line="240" w:lineRule="auto"/>
              <w:ind w:left="0"/>
              <w:jc w:val="both"/>
              <w:rPr>
                <w:rFonts w:ascii="Times New Roman" w:hAnsi="Times New Roman" w:cs="Times New Roman"/>
                <w:sz w:val="24"/>
                <w:szCs w:val="24"/>
              </w:rPr>
            </w:pPr>
            <w:r w:rsidRPr="00DE64CF">
              <w:rPr>
                <w:rFonts w:ascii="Times New Roman" w:hAnsi="Times New Roman" w:cs="Times New Roman"/>
                <w:sz w:val="24"/>
                <w:szCs w:val="24"/>
              </w:rPr>
              <w:t>Màn hình nhập liệu</w:t>
            </w:r>
          </w:p>
        </w:tc>
        <w:tc>
          <w:tcPr>
            <w:tcW w:w="33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07EBA" w:rsidRPr="00DE64CF" w:rsidRDefault="00F07EBA" w:rsidP="004862A3">
            <w:pPr>
              <w:pStyle w:val="oancuaDanhsach"/>
              <w:spacing w:after="0" w:line="240" w:lineRule="auto"/>
              <w:ind w:left="0"/>
              <w:rPr>
                <w:rFonts w:ascii="Times New Roman" w:hAnsi="Times New Roman" w:cs="Times New Roman"/>
                <w:sz w:val="24"/>
                <w:szCs w:val="24"/>
              </w:rPr>
            </w:pPr>
            <w:r w:rsidRPr="00DE64CF">
              <w:rPr>
                <w:rFonts w:ascii="Times New Roman" w:hAnsi="Times New Roman" w:cs="Times New Roman"/>
                <w:sz w:val="24"/>
                <w:szCs w:val="24"/>
              </w:rPr>
              <w:t xml:space="preserve">Nhập mã hợp đồng </w:t>
            </w:r>
          </w:p>
        </w:tc>
      </w:tr>
      <w:tr w:rsidR="00F07EBA" w:rsidRPr="00DE64CF" w:rsidTr="001002C8">
        <w:tblPrEx>
          <w:tblCellMar>
            <w:top w:w="0" w:type="dxa"/>
            <w:bottom w:w="0" w:type="dxa"/>
          </w:tblCellMar>
        </w:tblPrEx>
        <w:trPr>
          <w:trHeight w:val="549"/>
        </w:trPr>
        <w:tc>
          <w:tcPr>
            <w:tcW w:w="6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07EBA" w:rsidRPr="00DE64CF" w:rsidRDefault="00F07EBA" w:rsidP="004862A3">
            <w:pPr>
              <w:pStyle w:val="oancuaDanhsach"/>
              <w:spacing w:after="0" w:line="240" w:lineRule="auto"/>
              <w:ind w:left="0"/>
              <w:jc w:val="center"/>
              <w:rPr>
                <w:rFonts w:ascii="Times New Roman" w:hAnsi="Times New Roman" w:cs="Times New Roman"/>
                <w:b/>
                <w:sz w:val="24"/>
                <w:szCs w:val="24"/>
              </w:rPr>
            </w:pPr>
            <w:r w:rsidRPr="00DE64CF">
              <w:rPr>
                <w:rFonts w:ascii="Times New Roman" w:hAnsi="Times New Roman" w:cs="Times New Roman"/>
                <w:b/>
                <w:sz w:val="24"/>
                <w:szCs w:val="24"/>
              </w:rPr>
              <w:t>6</w:t>
            </w:r>
          </w:p>
        </w:tc>
        <w:tc>
          <w:tcPr>
            <w:tcW w:w="23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07EBA" w:rsidRPr="00DE64CF" w:rsidRDefault="00F07EBA" w:rsidP="004862A3">
            <w:pPr>
              <w:pStyle w:val="oancuaDanhsach"/>
              <w:spacing w:after="0" w:line="240" w:lineRule="auto"/>
              <w:ind w:left="0"/>
              <w:jc w:val="both"/>
              <w:rPr>
                <w:rFonts w:ascii="Times New Roman" w:hAnsi="Times New Roman" w:cs="Times New Roman"/>
                <w:sz w:val="24"/>
                <w:szCs w:val="24"/>
              </w:rPr>
            </w:pPr>
            <w:r w:rsidRPr="00DE64CF">
              <w:rPr>
                <w:rFonts w:ascii="Times New Roman" w:hAnsi="Times New Roman" w:cs="Times New Roman"/>
                <w:sz w:val="24"/>
                <w:szCs w:val="24"/>
              </w:rPr>
              <w:t>Tạo nhân viên mới và cập nhật nhân viên</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07EBA" w:rsidRPr="00DE64CF" w:rsidRDefault="00F07EBA" w:rsidP="004862A3">
            <w:pPr>
              <w:pStyle w:val="oancuaDanhsach"/>
              <w:spacing w:after="0" w:line="240" w:lineRule="auto"/>
              <w:ind w:left="0"/>
              <w:jc w:val="both"/>
              <w:rPr>
                <w:rFonts w:ascii="Times New Roman" w:hAnsi="Times New Roman" w:cs="Times New Roman"/>
                <w:sz w:val="24"/>
                <w:szCs w:val="24"/>
              </w:rPr>
            </w:pPr>
            <w:r w:rsidRPr="00DE64CF">
              <w:rPr>
                <w:rFonts w:ascii="Times New Roman" w:hAnsi="Times New Roman" w:cs="Times New Roman"/>
                <w:sz w:val="24"/>
                <w:szCs w:val="24"/>
              </w:rPr>
              <w:t xml:space="preserve">Màn hình nhập liệu </w:t>
            </w:r>
          </w:p>
        </w:tc>
        <w:tc>
          <w:tcPr>
            <w:tcW w:w="33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07EBA" w:rsidRPr="00DE64CF" w:rsidRDefault="00F07EBA" w:rsidP="004862A3">
            <w:pPr>
              <w:pStyle w:val="oancuaDanhsach"/>
              <w:spacing w:after="0" w:line="240" w:lineRule="auto"/>
              <w:ind w:left="0"/>
              <w:rPr>
                <w:rFonts w:ascii="Times New Roman" w:hAnsi="Times New Roman" w:cs="Times New Roman"/>
                <w:sz w:val="24"/>
                <w:szCs w:val="24"/>
              </w:rPr>
            </w:pPr>
            <w:r w:rsidRPr="00DE64CF">
              <w:rPr>
                <w:rFonts w:ascii="Times New Roman" w:hAnsi="Times New Roman" w:cs="Times New Roman"/>
                <w:sz w:val="24"/>
                <w:szCs w:val="24"/>
              </w:rPr>
              <w:t>Nhập lưu thông tin nhân viên mới, cập nhật</w:t>
            </w:r>
            <w:r w:rsidR="00DE64CF">
              <w:rPr>
                <w:rFonts w:ascii="Times New Roman" w:hAnsi="Times New Roman" w:cs="Times New Roman"/>
                <w:sz w:val="24"/>
                <w:szCs w:val="24"/>
              </w:rPr>
              <w:t xml:space="preserve"> </w:t>
            </w:r>
            <w:r w:rsidRPr="00DE64CF">
              <w:rPr>
                <w:rFonts w:ascii="Times New Roman" w:hAnsi="Times New Roman" w:cs="Times New Roman"/>
                <w:sz w:val="24"/>
                <w:szCs w:val="24"/>
              </w:rPr>
              <w:t xml:space="preserve">(thêm, xóa, </w:t>
            </w:r>
            <w:proofErr w:type="gramStart"/>
            <w:r w:rsidRPr="00DE64CF">
              <w:rPr>
                <w:rFonts w:ascii="Times New Roman" w:hAnsi="Times New Roman" w:cs="Times New Roman"/>
                <w:sz w:val="24"/>
                <w:szCs w:val="24"/>
              </w:rPr>
              <w:t>sửa)  thông</w:t>
            </w:r>
            <w:proofErr w:type="gramEnd"/>
            <w:r w:rsidRPr="00DE64CF">
              <w:rPr>
                <w:rFonts w:ascii="Times New Roman" w:hAnsi="Times New Roman" w:cs="Times New Roman"/>
                <w:sz w:val="24"/>
                <w:szCs w:val="24"/>
              </w:rPr>
              <w:t xml:space="preserve"> tin nhân viên.</w:t>
            </w:r>
          </w:p>
        </w:tc>
      </w:tr>
      <w:tr w:rsidR="00F07EBA" w:rsidRPr="00DE64CF" w:rsidTr="001002C8">
        <w:tblPrEx>
          <w:tblCellMar>
            <w:top w:w="0" w:type="dxa"/>
            <w:bottom w:w="0" w:type="dxa"/>
          </w:tblCellMar>
        </w:tblPrEx>
        <w:trPr>
          <w:trHeight w:val="549"/>
        </w:trPr>
        <w:tc>
          <w:tcPr>
            <w:tcW w:w="6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07EBA" w:rsidRPr="00DE64CF" w:rsidRDefault="00F07EBA" w:rsidP="004862A3">
            <w:pPr>
              <w:pStyle w:val="oancuaDanhsach"/>
              <w:spacing w:after="0" w:line="240" w:lineRule="auto"/>
              <w:ind w:left="0"/>
              <w:jc w:val="center"/>
              <w:rPr>
                <w:rFonts w:ascii="Times New Roman" w:hAnsi="Times New Roman" w:cs="Times New Roman"/>
                <w:b/>
                <w:sz w:val="24"/>
                <w:szCs w:val="24"/>
              </w:rPr>
            </w:pPr>
            <w:r w:rsidRPr="00DE64CF">
              <w:rPr>
                <w:rFonts w:ascii="Times New Roman" w:hAnsi="Times New Roman" w:cs="Times New Roman"/>
                <w:b/>
                <w:sz w:val="24"/>
                <w:szCs w:val="24"/>
              </w:rPr>
              <w:t>7</w:t>
            </w:r>
          </w:p>
        </w:tc>
        <w:tc>
          <w:tcPr>
            <w:tcW w:w="23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07EBA" w:rsidRPr="00DE64CF" w:rsidRDefault="00F07EBA" w:rsidP="004862A3">
            <w:pPr>
              <w:pStyle w:val="oancuaDanhsach"/>
              <w:spacing w:after="0" w:line="240" w:lineRule="auto"/>
              <w:ind w:left="0"/>
              <w:jc w:val="both"/>
              <w:rPr>
                <w:rFonts w:ascii="Times New Roman" w:hAnsi="Times New Roman" w:cs="Times New Roman"/>
                <w:sz w:val="24"/>
                <w:szCs w:val="24"/>
              </w:rPr>
            </w:pPr>
            <w:r w:rsidRPr="00DE64CF">
              <w:rPr>
                <w:rFonts w:ascii="Times New Roman" w:hAnsi="Times New Roman" w:cs="Times New Roman"/>
                <w:sz w:val="24"/>
                <w:szCs w:val="24"/>
              </w:rPr>
              <w:t>Tra cứu hóa đơn</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07EBA" w:rsidRPr="00DE64CF" w:rsidRDefault="00F07EBA" w:rsidP="004862A3">
            <w:pPr>
              <w:pStyle w:val="oancuaDanhsach"/>
              <w:spacing w:after="0" w:line="240" w:lineRule="auto"/>
              <w:ind w:left="0"/>
              <w:jc w:val="both"/>
              <w:rPr>
                <w:rFonts w:ascii="Times New Roman" w:hAnsi="Times New Roman" w:cs="Times New Roman"/>
                <w:sz w:val="24"/>
                <w:szCs w:val="24"/>
              </w:rPr>
            </w:pPr>
            <w:r w:rsidRPr="00DE64CF">
              <w:rPr>
                <w:rFonts w:ascii="Times New Roman" w:hAnsi="Times New Roman" w:cs="Times New Roman"/>
                <w:sz w:val="24"/>
                <w:szCs w:val="24"/>
              </w:rPr>
              <w:t>Màn hình hiện thị</w:t>
            </w:r>
          </w:p>
        </w:tc>
        <w:tc>
          <w:tcPr>
            <w:tcW w:w="33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07EBA" w:rsidRPr="00DE64CF" w:rsidRDefault="00F07EBA" w:rsidP="004862A3">
            <w:pPr>
              <w:pStyle w:val="oancuaDanhsach"/>
              <w:spacing w:after="0" w:line="240" w:lineRule="auto"/>
              <w:ind w:left="0"/>
              <w:jc w:val="both"/>
              <w:rPr>
                <w:rFonts w:ascii="Times New Roman" w:hAnsi="Times New Roman" w:cs="Times New Roman"/>
                <w:sz w:val="24"/>
                <w:szCs w:val="24"/>
              </w:rPr>
            </w:pPr>
            <w:r w:rsidRPr="00DE64CF">
              <w:rPr>
                <w:rFonts w:ascii="Times New Roman" w:hAnsi="Times New Roman" w:cs="Times New Roman"/>
                <w:sz w:val="24"/>
                <w:szCs w:val="24"/>
              </w:rPr>
              <w:t>Tra cứu hóa đơn theo Mã khách hàng hoặc Tên khách hàng. Hiện thị thông tin hóa đơn.</w:t>
            </w:r>
          </w:p>
        </w:tc>
      </w:tr>
      <w:tr w:rsidR="00F07EBA" w:rsidRPr="00DE64CF" w:rsidTr="001002C8">
        <w:tblPrEx>
          <w:tblCellMar>
            <w:top w:w="0" w:type="dxa"/>
            <w:bottom w:w="0" w:type="dxa"/>
          </w:tblCellMar>
        </w:tblPrEx>
        <w:trPr>
          <w:trHeight w:val="549"/>
        </w:trPr>
        <w:tc>
          <w:tcPr>
            <w:tcW w:w="6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07EBA" w:rsidRPr="00DE64CF" w:rsidRDefault="00F07EBA" w:rsidP="004862A3">
            <w:pPr>
              <w:pStyle w:val="oancuaDanhsach"/>
              <w:spacing w:after="0" w:line="240" w:lineRule="auto"/>
              <w:ind w:left="0"/>
              <w:jc w:val="center"/>
              <w:rPr>
                <w:rFonts w:ascii="Times New Roman" w:hAnsi="Times New Roman" w:cs="Times New Roman"/>
                <w:b/>
                <w:sz w:val="24"/>
                <w:szCs w:val="24"/>
              </w:rPr>
            </w:pPr>
            <w:r w:rsidRPr="00DE64CF">
              <w:rPr>
                <w:rFonts w:ascii="Times New Roman" w:hAnsi="Times New Roman" w:cs="Times New Roman"/>
                <w:b/>
                <w:sz w:val="24"/>
                <w:szCs w:val="24"/>
              </w:rPr>
              <w:t>8</w:t>
            </w:r>
          </w:p>
        </w:tc>
        <w:tc>
          <w:tcPr>
            <w:tcW w:w="23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07EBA" w:rsidRPr="00DE64CF" w:rsidRDefault="00F07EBA" w:rsidP="004862A3">
            <w:pPr>
              <w:pStyle w:val="oancuaDanhsach"/>
              <w:spacing w:after="0" w:line="240" w:lineRule="auto"/>
              <w:ind w:left="0"/>
              <w:jc w:val="both"/>
              <w:rPr>
                <w:rFonts w:ascii="Times New Roman" w:hAnsi="Times New Roman" w:cs="Times New Roman"/>
                <w:sz w:val="24"/>
                <w:szCs w:val="24"/>
              </w:rPr>
            </w:pPr>
            <w:r w:rsidRPr="00DE64CF">
              <w:rPr>
                <w:rFonts w:ascii="Times New Roman" w:hAnsi="Times New Roman" w:cs="Times New Roman"/>
                <w:sz w:val="24"/>
                <w:szCs w:val="24"/>
              </w:rPr>
              <w:t>Tra cứu hợp đồng</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07EBA" w:rsidRPr="00DE64CF" w:rsidRDefault="00F07EBA" w:rsidP="004862A3">
            <w:pPr>
              <w:pStyle w:val="oancuaDanhsach"/>
              <w:spacing w:after="0" w:line="240" w:lineRule="auto"/>
              <w:ind w:left="0"/>
              <w:jc w:val="both"/>
              <w:rPr>
                <w:rFonts w:ascii="Times New Roman" w:hAnsi="Times New Roman" w:cs="Times New Roman"/>
                <w:sz w:val="24"/>
                <w:szCs w:val="24"/>
              </w:rPr>
            </w:pPr>
            <w:r w:rsidRPr="00DE64CF">
              <w:rPr>
                <w:rFonts w:ascii="Times New Roman" w:hAnsi="Times New Roman" w:cs="Times New Roman"/>
                <w:sz w:val="24"/>
                <w:szCs w:val="24"/>
              </w:rPr>
              <w:t>Màn hình hiển thị</w:t>
            </w:r>
          </w:p>
        </w:tc>
        <w:tc>
          <w:tcPr>
            <w:tcW w:w="33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07EBA" w:rsidRPr="00DE64CF" w:rsidRDefault="00F07EBA" w:rsidP="004862A3">
            <w:pPr>
              <w:pStyle w:val="oancuaDanhsach"/>
              <w:spacing w:after="0" w:line="240" w:lineRule="auto"/>
              <w:ind w:left="0"/>
              <w:jc w:val="both"/>
              <w:rPr>
                <w:rFonts w:ascii="Times New Roman" w:hAnsi="Times New Roman" w:cs="Times New Roman"/>
                <w:sz w:val="24"/>
                <w:szCs w:val="24"/>
              </w:rPr>
            </w:pPr>
            <w:r w:rsidRPr="00DE64CF">
              <w:rPr>
                <w:rFonts w:ascii="Times New Roman" w:hAnsi="Times New Roman" w:cs="Times New Roman"/>
                <w:sz w:val="24"/>
                <w:szCs w:val="24"/>
              </w:rPr>
              <w:t>Tra cứu hóa đơn theo Số điện thoại hoặc Tên khách hàng. Hiện thị thông tin hợp đồng.</w:t>
            </w:r>
          </w:p>
        </w:tc>
      </w:tr>
      <w:tr w:rsidR="00F07EBA" w:rsidRPr="00DE64CF" w:rsidTr="001002C8">
        <w:tblPrEx>
          <w:tblCellMar>
            <w:top w:w="0" w:type="dxa"/>
            <w:bottom w:w="0" w:type="dxa"/>
          </w:tblCellMar>
        </w:tblPrEx>
        <w:trPr>
          <w:trHeight w:val="549"/>
        </w:trPr>
        <w:tc>
          <w:tcPr>
            <w:tcW w:w="6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07EBA" w:rsidRPr="00DE64CF" w:rsidRDefault="00F07EBA" w:rsidP="004862A3">
            <w:pPr>
              <w:pStyle w:val="oancuaDanhsach"/>
              <w:spacing w:after="0" w:line="240" w:lineRule="auto"/>
              <w:ind w:left="0"/>
              <w:jc w:val="center"/>
              <w:rPr>
                <w:rFonts w:ascii="Times New Roman" w:hAnsi="Times New Roman" w:cs="Times New Roman"/>
                <w:b/>
                <w:sz w:val="24"/>
                <w:szCs w:val="24"/>
              </w:rPr>
            </w:pPr>
            <w:r w:rsidRPr="00DE64CF">
              <w:rPr>
                <w:rFonts w:ascii="Times New Roman" w:hAnsi="Times New Roman" w:cs="Times New Roman"/>
                <w:b/>
                <w:sz w:val="24"/>
                <w:szCs w:val="24"/>
              </w:rPr>
              <w:t>9</w:t>
            </w:r>
          </w:p>
        </w:tc>
        <w:tc>
          <w:tcPr>
            <w:tcW w:w="23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07EBA" w:rsidRPr="00DE64CF" w:rsidRDefault="00F07EBA" w:rsidP="004862A3">
            <w:pPr>
              <w:pStyle w:val="oancuaDanhsach"/>
              <w:spacing w:after="0" w:line="240" w:lineRule="auto"/>
              <w:ind w:left="0"/>
              <w:jc w:val="both"/>
              <w:rPr>
                <w:rFonts w:ascii="Times New Roman" w:hAnsi="Times New Roman" w:cs="Times New Roman"/>
                <w:sz w:val="24"/>
                <w:szCs w:val="24"/>
              </w:rPr>
            </w:pPr>
            <w:r w:rsidRPr="00DE64CF">
              <w:rPr>
                <w:rFonts w:ascii="Times New Roman" w:hAnsi="Times New Roman" w:cs="Times New Roman"/>
                <w:sz w:val="24"/>
                <w:szCs w:val="24"/>
              </w:rPr>
              <w:t>Tra cứu nhân viên</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07EBA" w:rsidRPr="00DE64CF" w:rsidRDefault="00F07EBA" w:rsidP="004862A3">
            <w:pPr>
              <w:pStyle w:val="oancuaDanhsach"/>
              <w:spacing w:after="0" w:line="240" w:lineRule="auto"/>
              <w:ind w:left="0"/>
              <w:jc w:val="both"/>
              <w:rPr>
                <w:rFonts w:ascii="Times New Roman" w:hAnsi="Times New Roman" w:cs="Times New Roman"/>
                <w:sz w:val="24"/>
                <w:szCs w:val="24"/>
              </w:rPr>
            </w:pPr>
            <w:r w:rsidRPr="00DE64CF">
              <w:rPr>
                <w:rFonts w:ascii="Times New Roman" w:hAnsi="Times New Roman" w:cs="Times New Roman"/>
                <w:sz w:val="24"/>
                <w:szCs w:val="24"/>
              </w:rPr>
              <w:t>Màn hình hiển thị</w:t>
            </w:r>
          </w:p>
        </w:tc>
        <w:tc>
          <w:tcPr>
            <w:tcW w:w="33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07EBA" w:rsidRPr="00DE64CF" w:rsidRDefault="00F07EBA" w:rsidP="004862A3">
            <w:pPr>
              <w:pStyle w:val="oancuaDanhsach"/>
              <w:spacing w:after="0" w:line="240" w:lineRule="auto"/>
              <w:ind w:left="0"/>
              <w:jc w:val="both"/>
              <w:rPr>
                <w:rFonts w:ascii="Times New Roman" w:hAnsi="Times New Roman" w:cs="Times New Roman"/>
                <w:sz w:val="24"/>
                <w:szCs w:val="24"/>
              </w:rPr>
            </w:pPr>
            <w:r w:rsidRPr="00DE64CF">
              <w:rPr>
                <w:rFonts w:ascii="Times New Roman" w:hAnsi="Times New Roman" w:cs="Times New Roman"/>
                <w:sz w:val="24"/>
                <w:szCs w:val="24"/>
              </w:rPr>
              <w:t>Tra cứu hóa đơn theo Mã nhân viên, Tên nhân viên hoặc Số điện thoạ</w:t>
            </w:r>
            <w:r w:rsidR="00DE64CF">
              <w:rPr>
                <w:rFonts w:ascii="Times New Roman" w:hAnsi="Times New Roman" w:cs="Times New Roman"/>
                <w:sz w:val="24"/>
                <w:szCs w:val="24"/>
              </w:rPr>
              <w:t>i</w:t>
            </w:r>
            <w:r w:rsidRPr="00DE64CF">
              <w:rPr>
                <w:rFonts w:ascii="Times New Roman" w:hAnsi="Times New Roman" w:cs="Times New Roman"/>
                <w:sz w:val="24"/>
                <w:szCs w:val="24"/>
              </w:rPr>
              <w:t>. Hiện thị thông tin nhân viên.</w:t>
            </w:r>
          </w:p>
        </w:tc>
      </w:tr>
      <w:tr w:rsidR="00F07EBA" w:rsidRPr="00DE64CF" w:rsidTr="001002C8">
        <w:tblPrEx>
          <w:tblCellMar>
            <w:top w:w="0" w:type="dxa"/>
            <w:bottom w:w="0" w:type="dxa"/>
          </w:tblCellMar>
        </w:tblPrEx>
        <w:trPr>
          <w:trHeight w:val="549"/>
        </w:trPr>
        <w:tc>
          <w:tcPr>
            <w:tcW w:w="6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07EBA" w:rsidRPr="00DE64CF" w:rsidRDefault="00F07EBA" w:rsidP="004862A3">
            <w:pPr>
              <w:pStyle w:val="oancuaDanhsach"/>
              <w:spacing w:after="0" w:line="240" w:lineRule="auto"/>
              <w:ind w:left="0"/>
              <w:jc w:val="center"/>
              <w:rPr>
                <w:rFonts w:ascii="Times New Roman" w:hAnsi="Times New Roman" w:cs="Times New Roman"/>
                <w:b/>
                <w:sz w:val="24"/>
                <w:szCs w:val="24"/>
              </w:rPr>
            </w:pPr>
            <w:r w:rsidRPr="00DE64CF">
              <w:rPr>
                <w:rFonts w:ascii="Times New Roman" w:hAnsi="Times New Roman" w:cs="Times New Roman"/>
                <w:b/>
                <w:sz w:val="24"/>
                <w:szCs w:val="24"/>
              </w:rPr>
              <w:t>10</w:t>
            </w:r>
          </w:p>
        </w:tc>
        <w:tc>
          <w:tcPr>
            <w:tcW w:w="23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07EBA" w:rsidRPr="00DE64CF" w:rsidRDefault="00F07EBA" w:rsidP="004862A3">
            <w:pPr>
              <w:pStyle w:val="oancuaDanhsach"/>
              <w:spacing w:after="0" w:line="240" w:lineRule="auto"/>
              <w:ind w:left="0"/>
              <w:jc w:val="both"/>
              <w:rPr>
                <w:rFonts w:ascii="Times New Roman" w:hAnsi="Times New Roman" w:cs="Times New Roman"/>
                <w:sz w:val="24"/>
                <w:szCs w:val="24"/>
              </w:rPr>
            </w:pPr>
            <w:r w:rsidRPr="00DE64CF">
              <w:rPr>
                <w:rFonts w:ascii="Times New Roman" w:hAnsi="Times New Roman" w:cs="Times New Roman"/>
                <w:sz w:val="24"/>
                <w:szCs w:val="24"/>
              </w:rPr>
              <w:t>Lập báo cáo</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07EBA" w:rsidRPr="00DE64CF" w:rsidRDefault="00F07EBA" w:rsidP="004862A3">
            <w:pPr>
              <w:pStyle w:val="oancuaDanhsach"/>
              <w:spacing w:after="0" w:line="240" w:lineRule="auto"/>
              <w:ind w:left="0"/>
              <w:jc w:val="both"/>
              <w:rPr>
                <w:rFonts w:ascii="Times New Roman" w:hAnsi="Times New Roman" w:cs="Times New Roman"/>
                <w:sz w:val="24"/>
                <w:szCs w:val="24"/>
              </w:rPr>
            </w:pPr>
            <w:r w:rsidRPr="00DE64CF">
              <w:rPr>
                <w:rFonts w:ascii="Times New Roman" w:hAnsi="Times New Roman" w:cs="Times New Roman"/>
                <w:sz w:val="24"/>
                <w:szCs w:val="24"/>
              </w:rPr>
              <w:t>Màn hình nhập liệu</w:t>
            </w:r>
          </w:p>
        </w:tc>
        <w:tc>
          <w:tcPr>
            <w:tcW w:w="33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07EBA" w:rsidRPr="00DE64CF" w:rsidRDefault="00F07EBA" w:rsidP="004862A3">
            <w:pPr>
              <w:pStyle w:val="oancuaDanhsach"/>
              <w:spacing w:after="0" w:line="240" w:lineRule="auto"/>
              <w:ind w:left="0"/>
              <w:jc w:val="both"/>
              <w:rPr>
                <w:rFonts w:ascii="Times New Roman" w:hAnsi="Times New Roman" w:cs="Times New Roman"/>
                <w:sz w:val="24"/>
                <w:szCs w:val="24"/>
              </w:rPr>
            </w:pPr>
            <w:r w:rsidRPr="00DE64CF">
              <w:rPr>
                <w:rFonts w:ascii="Times New Roman" w:hAnsi="Times New Roman" w:cs="Times New Roman"/>
                <w:sz w:val="24"/>
                <w:szCs w:val="24"/>
              </w:rPr>
              <w:t>Nhập lưu thông tin báo cáo mỗi ngày.</w:t>
            </w:r>
          </w:p>
        </w:tc>
      </w:tr>
      <w:tr w:rsidR="00F07EBA" w:rsidRPr="00DE64CF" w:rsidTr="001002C8">
        <w:tblPrEx>
          <w:tblCellMar>
            <w:top w:w="0" w:type="dxa"/>
            <w:bottom w:w="0" w:type="dxa"/>
          </w:tblCellMar>
        </w:tblPrEx>
        <w:trPr>
          <w:trHeight w:val="549"/>
        </w:trPr>
        <w:tc>
          <w:tcPr>
            <w:tcW w:w="6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07EBA" w:rsidRPr="00DE64CF" w:rsidRDefault="00F07EBA" w:rsidP="004862A3">
            <w:pPr>
              <w:pStyle w:val="oancuaDanhsach"/>
              <w:spacing w:after="0" w:line="240" w:lineRule="auto"/>
              <w:ind w:left="0"/>
              <w:jc w:val="center"/>
              <w:rPr>
                <w:rFonts w:ascii="Times New Roman" w:hAnsi="Times New Roman" w:cs="Times New Roman"/>
                <w:b/>
                <w:sz w:val="24"/>
                <w:szCs w:val="24"/>
              </w:rPr>
            </w:pPr>
            <w:r w:rsidRPr="00DE64CF">
              <w:rPr>
                <w:rFonts w:ascii="Times New Roman" w:hAnsi="Times New Roman" w:cs="Times New Roman"/>
                <w:b/>
                <w:sz w:val="24"/>
                <w:szCs w:val="24"/>
              </w:rPr>
              <w:t>11</w:t>
            </w:r>
          </w:p>
        </w:tc>
        <w:tc>
          <w:tcPr>
            <w:tcW w:w="23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07EBA" w:rsidRPr="00DE64CF" w:rsidRDefault="00F07EBA" w:rsidP="004862A3">
            <w:pPr>
              <w:pStyle w:val="oancuaDanhsach"/>
              <w:spacing w:after="0" w:line="240" w:lineRule="auto"/>
              <w:ind w:left="0"/>
              <w:jc w:val="both"/>
              <w:rPr>
                <w:rFonts w:ascii="Times New Roman" w:hAnsi="Times New Roman" w:cs="Times New Roman"/>
                <w:sz w:val="24"/>
                <w:szCs w:val="24"/>
              </w:rPr>
            </w:pPr>
            <w:r w:rsidRPr="00DE64CF">
              <w:rPr>
                <w:rFonts w:ascii="Times New Roman" w:hAnsi="Times New Roman" w:cs="Times New Roman"/>
                <w:sz w:val="24"/>
                <w:szCs w:val="24"/>
              </w:rPr>
              <w:t>Báo cáo doanh thu</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07EBA" w:rsidRPr="00DE64CF" w:rsidRDefault="00F07EBA" w:rsidP="004862A3">
            <w:pPr>
              <w:pStyle w:val="oancuaDanhsach"/>
              <w:spacing w:after="0" w:line="240" w:lineRule="auto"/>
              <w:ind w:left="0"/>
              <w:jc w:val="both"/>
              <w:rPr>
                <w:rFonts w:ascii="Times New Roman" w:hAnsi="Times New Roman" w:cs="Times New Roman"/>
                <w:sz w:val="24"/>
                <w:szCs w:val="24"/>
              </w:rPr>
            </w:pPr>
            <w:r w:rsidRPr="00DE64CF">
              <w:rPr>
                <w:rFonts w:ascii="Times New Roman" w:hAnsi="Times New Roman" w:cs="Times New Roman"/>
                <w:sz w:val="24"/>
                <w:szCs w:val="24"/>
              </w:rPr>
              <w:t>Màn hình hiện thị và nhập liệu</w:t>
            </w:r>
          </w:p>
        </w:tc>
        <w:tc>
          <w:tcPr>
            <w:tcW w:w="33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07EBA" w:rsidRPr="00DE64CF" w:rsidRDefault="00F07EBA" w:rsidP="004862A3">
            <w:pPr>
              <w:pStyle w:val="oancuaDanhsach"/>
              <w:spacing w:after="0" w:line="240" w:lineRule="auto"/>
              <w:ind w:left="0"/>
              <w:jc w:val="both"/>
              <w:rPr>
                <w:rFonts w:ascii="Times New Roman" w:hAnsi="Times New Roman" w:cs="Times New Roman"/>
                <w:sz w:val="24"/>
                <w:szCs w:val="24"/>
              </w:rPr>
            </w:pPr>
            <w:r w:rsidRPr="00DE64CF">
              <w:rPr>
                <w:rFonts w:ascii="Times New Roman" w:hAnsi="Times New Roman" w:cs="Times New Roman"/>
                <w:sz w:val="24"/>
                <w:szCs w:val="24"/>
              </w:rPr>
              <w:t>Hiện thị danh sách báo cáo mỗi ngày. Nhập tổng doanh thu tháng và hiện thông tin.</w:t>
            </w:r>
          </w:p>
        </w:tc>
      </w:tr>
    </w:tbl>
    <w:p w:rsidR="0018796A" w:rsidRPr="00F07EBA" w:rsidRDefault="00F07EBA" w:rsidP="00F07EBA">
      <w:pPr>
        <w:pStyle w:val="oancuaDanhsach"/>
        <w:ind w:left="1080"/>
        <w:jc w:val="both"/>
        <w:outlineLvl w:val="2"/>
        <w:rPr>
          <w:sz w:val="24"/>
          <w:szCs w:val="24"/>
        </w:rPr>
      </w:pPr>
      <w:r>
        <w:rPr>
          <w:sz w:val="24"/>
          <w:szCs w:val="24"/>
        </w:rPr>
        <w:br w:type="page"/>
      </w:r>
    </w:p>
    <w:p w:rsidR="00695046" w:rsidRPr="00AC287D" w:rsidRDefault="00695046" w:rsidP="00E43E4A">
      <w:pPr>
        <w:pStyle w:val="oancuaDanhsach"/>
        <w:numPr>
          <w:ilvl w:val="1"/>
          <w:numId w:val="10"/>
        </w:numPr>
        <w:jc w:val="both"/>
        <w:outlineLvl w:val="2"/>
        <w:rPr>
          <w:rFonts w:ascii="Times New Roman" w:hAnsi="Times New Roman" w:cs="Times New Roman"/>
          <w:b/>
          <w:sz w:val="24"/>
          <w:szCs w:val="24"/>
        </w:rPr>
      </w:pPr>
      <w:bookmarkStart w:id="32" w:name="_Toc518344003"/>
      <w:r w:rsidRPr="00AC287D">
        <w:rPr>
          <w:rFonts w:ascii="Times New Roman" w:hAnsi="Times New Roman" w:cs="Times New Roman"/>
          <w:b/>
          <w:sz w:val="24"/>
          <w:szCs w:val="24"/>
        </w:rPr>
        <w:lastRenderedPageBreak/>
        <w:t>Mô tả xử lý sự kiện từng màn hình</w:t>
      </w:r>
      <w:bookmarkEnd w:id="32"/>
    </w:p>
    <w:p w:rsidR="00F07EBA" w:rsidRDefault="00F07EBA" w:rsidP="00E43E4A">
      <w:pPr>
        <w:pStyle w:val="oancuaDanhsach"/>
        <w:numPr>
          <w:ilvl w:val="2"/>
          <w:numId w:val="10"/>
        </w:numPr>
        <w:jc w:val="both"/>
        <w:outlineLvl w:val="3"/>
        <w:rPr>
          <w:rFonts w:ascii="Times New Roman" w:hAnsi="Times New Roman" w:cs="Times New Roman"/>
          <w:b/>
          <w:sz w:val="24"/>
          <w:szCs w:val="24"/>
        </w:rPr>
      </w:pPr>
      <w:bookmarkStart w:id="33" w:name="_Toc518344004"/>
      <w:r w:rsidRPr="00A37BAB">
        <w:rPr>
          <w:rFonts w:ascii="Times New Roman" w:hAnsi="Times New Roman" w:cs="Times New Roman"/>
          <w:b/>
          <w:sz w:val="24"/>
          <w:szCs w:val="24"/>
        </w:rPr>
        <w:t>Màn hình đăng nhập</w:t>
      </w:r>
      <w:bookmarkEnd w:id="33"/>
    </w:p>
    <w:p w:rsidR="00A37BAB" w:rsidRPr="00A37BAB" w:rsidRDefault="00A37BAB" w:rsidP="00A37BAB">
      <w:pPr>
        <w:pStyle w:val="oancuaDanhsach"/>
        <w:ind w:left="1710"/>
        <w:jc w:val="both"/>
        <w:outlineLvl w:val="3"/>
        <w:rPr>
          <w:rFonts w:ascii="Times New Roman" w:hAnsi="Times New Roman" w:cs="Times New Roman"/>
          <w:b/>
          <w:sz w:val="24"/>
          <w:szCs w:val="24"/>
        </w:rPr>
      </w:pPr>
    </w:p>
    <w:p w:rsidR="00F07EBA" w:rsidRDefault="00F07EBA" w:rsidP="00A37BAB">
      <w:pPr>
        <w:pStyle w:val="oancuaDanhsach"/>
        <w:ind w:left="1800"/>
        <w:jc w:val="both"/>
        <w:rPr>
          <w:sz w:val="24"/>
          <w:szCs w:val="24"/>
        </w:rPr>
      </w:pPr>
      <w:r>
        <w:rPr>
          <w:rFonts w:ascii="Times New Roman" w:hAnsi="Times New Roman"/>
          <w:noProof/>
          <w:sz w:val="24"/>
          <w:szCs w:val="24"/>
        </w:rPr>
        <w:drawing>
          <wp:inline distT="0" distB="0" distL="0" distR="0" wp14:anchorId="43FDD282" wp14:editId="7B819313">
            <wp:extent cx="5057775" cy="3000375"/>
            <wp:effectExtent l="0" t="0" r="9525" b="9525"/>
            <wp:docPr id="47" name="Picture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057775" cy="3000375"/>
                    </a:xfrm>
                    <a:prstGeom prst="rect">
                      <a:avLst/>
                    </a:prstGeom>
                    <a:noFill/>
                    <a:ln>
                      <a:noFill/>
                      <a:prstDash/>
                    </a:ln>
                  </pic:spPr>
                </pic:pic>
              </a:graphicData>
            </a:graphic>
          </wp:inline>
        </w:drawing>
      </w:r>
    </w:p>
    <w:p w:rsidR="00F07EBA" w:rsidRPr="00F07EBA" w:rsidRDefault="00F07EBA" w:rsidP="00E43E4A">
      <w:pPr>
        <w:pStyle w:val="oancuaDanhsach"/>
        <w:numPr>
          <w:ilvl w:val="0"/>
          <w:numId w:val="45"/>
        </w:numPr>
        <w:tabs>
          <w:tab w:val="left" w:pos="1170"/>
        </w:tabs>
        <w:ind w:left="1440"/>
        <w:jc w:val="both"/>
        <w:rPr>
          <w:sz w:val="24"/>
          <w:szCs w:val="24"/>
        </w:rPr>
      </w:pPr>
      <w:r w:rsidRPr="00F07EBA">
        <w:rPr>
          <w:rFonts w:ascii="Times New Roman" w:hAnsi="Times New Roman"/>
          <w:b/>
          <w:sz w:val="24"/>
          <w:szCs w:val="24"/>
        </w:rPr>
        <w:t>Danh sách các biến cố và xử lý tương ứng trên màn hình</w:t>
      </w:r>
    </w:p>
    <w:tbl>
      <w:tblPr>
        <w:tblW w:w="8550" w:type="dxa"/>
        <w:tblInd w:w="715" w:type="dxa"/>
        <w:tblLayout w:type="fixed"/>
        <w:tblCellMar>
          <w:left w:w="10" w:type="dxa"/>
          <w:right w:w="10" w:type="dxa"/>
        </w:tblCellMar>
        <w:tblLook w:val="04A0" w:firstRow="1" w:lastRow="0" w:firstColumn="1" w:lastColumn="0" w:noHBand="0" w:noVBand="1"/>
      </w:tblPr>
      <w:tblGrid>
        <w:gridCol w:w="719"/>
        <w:gridCol w:w="2883"/>
        <w:gridCol w:w="4948"/>
      </w:tblGrid>
      <w:tr w:rsidR="00F07EBA" w:rsidTr="001002C8">
        <w:tblPrEx>
          <w:tblCellMar>
            <w:top w:w="0" w:type="dxa"/>
            <w:bottom w:w="0" w:type="dxa"/>
          </w:tblCellMar>
        </w:tblPrEx>
        <w:trPr>
          <w:trHeight w:val="354"/>
        </w:trPr>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7EBA" w:rsidRDefault="00F07EBA" w:rsidP="004862A3">
            <w:pPr>
              <w:jc w:val="center"/>
              <w:rPr>
                <w:rFonts w:ascii="Times New Roman" w:hAnsi="Times New Roman"/>
                <w:b/>
                <w:sz w:val="24"/>
                <w:szCs w:val="24"/>
              </w:rPr>
            </w:pPr>
            <w:r>
              <w:rPr>
                <w:rFonts w:ascii="Times New Roman" w:hAnsi="Times New Roman"/>
                <w:b/>
                <w:sz w:val="24"/>
                <w:szCs w:val="24"/>
              </w:rPr>
              <w:t>STT</w:t>
            </w:r>
          </w:p>
        </w:tc>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7EBA" w:rsidRDefault="00F07EBA" w:rsidP="004862A3">
            <w:pPr>
              <w:jc w:val="center"/>
              <w:rPr>
                <w:rFonts w:ascii="Times New Roman" w:hAnsi="Times New Roman"/>
                <w:b/>
                <w:sz w:val="24"/>
                <w:szCs w:val="24"/>
              </w:rPr>
            </w:pPr>
            <w:r>
              <w:rPr>
                <w:rFonts w:ascii="Times New Roman" w:hAnsi="Times New Roman"/>
                <w:b/>
                <w:sz w:val="24"/>
                <w:szCs w:val="24"/>
              </w:rPr>
              <w:t>Biến cố</w:t>
            </w:r>
          </w:p>
        </w:tc>
        <w:tc>
          <w:tcPr>
            <w:tcW w:w="494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7EBA" w:rsidRDefault="00F07EBA" w:rsidP="004862A3">
            <w:pPr>
              <w:tabs>
                <w:tab w:val="left" w:pos="1032"/>
              </w:tabs>
              <w:jc w:val="center"/>
              <w:rPr>
                <w:rFonts w:ascii="Times New Roman" w:hAnsi="Times New Roman"/>
                <w:b/>
                <w:sz w:val="24"/>
                <w:szCs w:val="24"/>
              </w:rPr>
            </w:pPr>
            <w:r>
              <w:rPr>
                <w:rFonts w:ascii="Times New Roman" w:hAnsi="Times New Roman"/>
                <w:b/>
                <w:sz w:val="24"/>
                <w:szCs w:val="24"/>
              </w:rPr>
              <w:t>Xử lý</w:t>
            </w:r>
          </w:p>
        </w:tc>
      </w:tr>
      <w:tr w:rsidR="00F07EBA" w:rsidTr="001002C8">
        <w:tblPrEx>
          <w:tblCellMar>
            <w:top w:w="0" w:type="dxa"/>
            <w:bottom w:w="0" w:type="dxa"/>
          </w:tblCellMar>
        </w:tblPrEx>
        <w:trPr>
          <w:trHeight w:val="354"/>
        </w:trPr>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7EBA" w:rsidRDefault="00F07EBA" w:rsidP="004862A3">
            <w:pPr>
              <w:jc w:val="center"/>
              <w:rPr>
                <w:rFonts w:ascii="Times New Roman" w:hAnsi="Times New Roman"/>
                <w:b/>
                <w:sz w:val="24"/>
                <w:szCs w:val="24"/>
              </w:rPr>
            </w:pPr>
            <w:r>
              <w:rPr>
                <w:rFonts w:ascii="Times New Roman" w:hAnsi="Times New Roman"/>
                <w:b/>
                <w:sz w:val="24"/>
                <w:szCs w:val="24"/>
              </w:rPr>
              <w:t>1</w:t>
            </w:r>
          </w:p>
        </w:tc>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7EBA" w:rsidRDefault="00F07EBA" w:rsidP="004862A3">
            <w:pPr>
              <w:jc w:val="both"/>
              <w:rPr>
                <w:rFonts w:ascii="Times New Roman" w:hAnsi="Times New Roman"/>
                <w:sz w:val="24"/>
                <w:szCs w:val="24"/>
              </w:rPr>
            </w:pPr>
            <w:r>
              <w:rPr>
                <w:rFonts w:ascii="Times New Roman" w:hAnsi="Times New Roman"/>
                <w:sz w:val="24"/>
                <w:szCs w:val="24"/>
              </w:rPr>
              <w:t xml:space="preserve">Nhấn textbox Tên đăng nhập </w:t>
            </w:r>
          </w:p>
        </w:tc>
        <w:tc>
          <w:tcPr>
            <w:tcW w:w="494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7EBA" w:rsidRDefault="00F07EBA" w:rsidP="004862A3">
            <w:pPr>
              <w:tabs>
                <w:tab w:val="left" w:pos="1032"/>
              </w:tabs>
              <w:jc w:val="both"/>
              <w:rPr>
                <w:rFonts w:ascii="Times New Roman" w:hAnsi="Times New Roman"/>
                <w:sz w:val="24"/>
                <w:szCs w:val="24"/>
              </w:rPr>
            </w:pPr>
            <w:r>
              <w:rPr>
                <w:rFonts w:ascii="Times New Roman" w:hAnsi="Times New Roman"/>
                <w:sz w:val="24"/>
                <w:szCs w:val="24"/>
              </w:rPr>
              <w:t xml:space="preserve">Nhập Tên đăng nhập </w:t>
            </w:r>
          </w:p>
        </w:tc>
      </w:tr>
      <w:tr w:rsidR="00F07EBA" w:rsidTr="001002C8">
        <w:tblPrEx>
          <w:tblCellMar>
            <w:top w:w="0" w:type="dxa"/>
            <w:bottom w:w="0" w:type="dxa"/>
          </w:tblCellMar>
        </w:tblPrEx>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7EBA" w:rsidRDefault="00F07EBA" w:rsidP="004862A3">
            <w:pPr>
              <w:jc w:val="center"/>
              <w:rPr>
                <w:rFonts w:ascii="Times New Roman" w:hAnsi="Times New Roman"/>
                <w:b/>
                <w:sz w:val="24"/>
                <w:szCs w:val="24"/>
              </w:rPr>
            </w:pPr>
            <w:r>
              <w:rPr>
                <w:rFonts w:ascii="Times New Roman" w:hAnsi="Times New Roman"/>
                <w:b/>
                <w:sz w:val="24"/>
                <w:szCs w:val="24"/>
              </w:rPr>
              <w:t>2</w:t>
            </w:r>
          </w:p>
        </w:tc>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7EBA" w:rsidRDefault="00F07EBA" w:rsidP="004862A3">
            <w:pPr>
              <w:jc w:val="both"/>
              <w:rPr>
                <w:rFonts w:ascii="Times New Roman" w:hAnsi="Times New Roman"/>
                <w:sz w:val="24"/>
                <w:szCs w:val="24"/>
              </w:rPr>
            </w:pPr>
            <w:r>
              <w:rPr>
                <w:rFonts w:ascii="Times New Roman" w:hAnsi="Times New Roman"/>
                <w:sz w:val="24"/>
                <w:szCs w:val="24"/>
              </w:rPr>
              <w:t>Nhấn mật khẩu</w:t>
            </w:r>
          </w:p>
        </w:tc>
        <w:tc>
          <w:tcPr>
            <w:tcW w:w="494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7EBA" w:rsidRDefault="00F07EBA" w:rsidP="004862A3">
            <w:pPr>
              <w:jc w:val="both"/>
              <w:rPr>
                <w:rFonts w:ascii="Times New Roman" w:hAnsi="Times New Roman"/>
                <w:sz w:val="24"/>
                <w:szCs w:val="24"/>
              </w:rPr>
            </w:pPr>
            <w:r>
              <w:rPr>
                <w:rFonts w:ascii="Times New Roman" w:hAnsi="Times New Roman"/>
                <w:sz w:val="24"/>
                <w:szCs w:val="24"/>
              </w:rPr>
              <w:t>Nhập mật khẩu</w:t>
            </w:r>
          </w:p>
        </w:tc>
      </w:tr>
      <w:tr w:rsidR="00F07EBA" w:rsidTr="001002C8">
        <w:tblPrEx>
          <w:tblCellMar>
            <w:top w:w="0" w:type="dxa"/>
            <w:bottom w:w="0" w:type="dxa"/>
          </w:tblCellMar>
        </w:tblPrEx>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7EBA" w:rsidRDefault="00F07EBA" w:rsidP="004862A3">
            <w:pPr>
              <w:jc w:val="center"/>
              <w:rPr>
                <w:rFonts w:ascii="Times New Roman" w:hAnsi="Times New Roman"/>
                <w:b/>
                <w:sz w:val="24"/>
                <w:szCs w:val="24"/>
              </w:rPr>
            </w:pPr>
            <w:r>
              <w:rPr>
                <w:rFonts w:ascii="Times New Roman" w:hAnsi="Times New Roman"/>
                <w:b/>
                <w:sz w:val="24"/>
                <w:szCs w:val="24"/>
              </w:rPr>
              <w:t>3</w:t>
            </w:r>
          </w:p>
        </w:tc>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7EBA" w:rsidRDefault="00F07EBA" w:rsidP="004862A3">
            <w:pPr>
              <w:jc w:val="both"/>
              <w:rPr>
                <w:rFonts w:ascii="Times New Roman" w:hAnsi="Times New Roman"/>
                <w:sz w:val="24"/>
                <w:szCs w:val="24"/>
              </w:rPr>
            </w:pPr>
            <w:r>
              <w:rPr>
                <w:rFonts w:ascii="Times New Roman" w:hAnsi="Times New Roman"/>
                <w:sz w:val="24"/>
                <w:szCs w:val="24"/>
              </w:rPr>
              <w:t>Nhấn button Thoát</w:t>
            </w:r>
          </w:p>
        </w:tc>
        <w:tc>
          <w:tcPr>
            <w:tcW w:w="494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7EBA" w:rsidRDefault="00F07EBA" w:rsidP="004862A3">
            <w:pPr>
              <w:jc w:val="both"/>
              <w:rPr>
                <w:rFonts w:ascii="Times New Roman" w:hAnsi="Times New Roman"/>
                <w:sz w:val="24"/>
                <w:szCs w:val="24"/>
              </w:rPr>
            </w:pPr>
            <w:r>
              <w:rPr>
                <w:rFonts w:ascii="Times New Roman" w:hAnsi="Times New Roman"/>
                <w:sz w:val="24"/>
                <w:szCs w:val="24"/>
              </w:rPr>
              <w:t xml:space="preserve">Thoát khỏi chương trình </w:t>
            </w:r>
          </w:p>
        </w:tc>
      </w:tr>
      <w:tr w:rsidR="00F07EBA" w:rsidTr="001002C8">
        <w:tblPrEx>
          <w:tblCellMar>
            <w:top w:w="0" w:type="dxa"/>
            <w:bottom w:w="0" w:type="dxa"/>
          </w:tblCellMar>
        </w:tblPrEx>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7EBA" w:rsidRDefault="00F07EBA" w:rsidP="004862A3">
            <w:pPr>
              <w:jc w:val="center"/>
              <w:rPr>
                <w:rFonts w:ascii="Times New Roman" w:hAnsi="Times New Roman"/>
                <w:b/>
                <w:sz w:val="24"/>
                <w:szCs w:val="24"/>
              </w:rPr>
            </w:pPr>
            <w:r>
              <w:rPr>
                <w:rFonts w:ascii="Times New Roman" w:hAnsi="Times New Roman"/>
                <w:b/>
                <w:sz w:val="24"/>
                <w:szCs w:val="24"/>
              </w:rPr>
              <w:t>4</w:t>
            </w:r>
          </w:p>
        </w:tc>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7EBA" w:rsidRDefault="00F07EBA" w:rsidP="004862A3">
            <w:pPr>
              <w:jc w:val="both"/>
              <w:rPr>
                <w:rFonts w:ascii="Times New Roman" w:hAnsi="Times New Roman"/>
                <w:sz w:val="24"/>
                <w:szCs w:val="24"/>
              </w:rPr>
            </w:pPr>
            <w:r>
              <w:rPr>
                <w:rFonts w:ascii="Times New Roman" w:hAnsi="Times New Roman"/>
                <w:sz w:val="24"/>
                <w:szCs w:val="24"/>
              </w:rPr>
              <w:t xml:space="preserve">Nhấn button Đăng nhập </w:t>
            </w:r>
          </w:p>
        </w:tc>
        <w:tc>
          <w:tcPr>
            <w:tcW w:w="494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7EBA" w:rsidRDefault="00F07EBA" w:rsidP="004862A3">
            <w:pPr>
              <w:jc w:val="both"/>
              <w:rPr>
                <w:rFonts w:ascii="Times New Roman" w:hAnsi="Times New Roman"/>
                <w:sz w:val="24"/>
                <w:szCs w:val="24"/>
              </w:rPr>
            </w:pPr>
            <w:r>
              <w:rPr>
                <w:rFonts w:ascii="Times New Roman" w:hAnsi="Times New Roman"/>
                <w:sz w:val="24"/>
                <w:szCs w:val="24"/>
              </w:rPr>
              <w:t>Đăng nhập vào chương trình</w:t>
            </w:r>
          </w:p>
        </w:tc>
      </w:tr>
    </w:tbl>
    <w:p w:rsidR="00F07EBA" w:rsidRDefault="00F07EBA" w:rsidP="00F07EBA">
      <w:pPr>
        <w:tabs>
          <w:tab w:val="left" w:pos="1170"/>
        </w:tabs>
        <w:ind w:left="1080"/>
        <w:jc w:val="both"/>
        <w:outlineLvl w:val="2"/>
        <w:rPr>
          <w:sz w:val="24"/>
          <w:szCs w:val="24"/>
        </w:rPr>
      </w:pPr>
      <w:r>
        <w:rPr>
          <w:sz w:val="24"/>
          <w:szCs w:val="24"/>
        </w:rPr>
        <w:br w:type="page"/>
      </w:r>
    </w:p>
    <w:p w:rsidR="00A37BAB" w:rsidRPr="00A37BAB" w:rsidRDefault="00F07EBA" w:rsidP="00E43E4A">
      <w:pPr>
        <w:pStyle w:val="oancuaDanhsach"/>
        <w:numPr>
          <w:ilvl w:val="2"/>
          <w:numId w:val="10"/>
        </w:numPr>
        <w:tabs>
          <w:tab w:val="left" w:pos="1170"/>
        </w:tabs>
        <w:jc w:val="both"/>
        <w:outlineLvl w:val="3"/>
        <w:rPr>
          <w:rFonts w:ascii="Times New Roman" w:hAnsi="Times New Roman" w:cs="Times New Roman"/>
          <w:b/>
          <w:sz w:val="24"/>
          <w:szCs w:val="24"/>
        </w:rPr>
      </w:pPr>
      <w:bookmarkStart w:id="34" w:name="_Toc518344005"/>
      <w:r w:rsidRPr="00A37BAB">
        <w:rPr>
          <w:rFonts w:ascii="Times New Roman" w:hAnsi="Times New Roman" w:cs="Times New Roman"/>
          <w:b/>
          <w:sz w:val="24"/>
          <w:szCs w:val="24"/>
        </w:rPr>
        <w:lastRenderedPageBreak/>
        <w:t>Màn hình chính</w:t>
      </w:r>
      <w:bookmarkEnd w:id="34"/>
    </w:p>
    <w:p w:rsidR="00F07EBA" w:rsidRDefault="00F07EBA" w:rsidP="00A37BAB">
      <w:pPr>
        <w:pStyle w:val="oancuaDanhsach"/>
        <w:tabs>
          <w:tab w:val="left" w:pos="1170"/>
        </w:tabs>
        <w:ind w:left="-180"/>
        <w:jc w:val="both"/>
        <w:rPr>
          <w:sz w:val="24"/>
          <w:szCs w:val="24"/>
        </w:rPr>
      </w:pPr>
      <w:r>
        <w:rPr>
          <w:rFonts w:ascii="Times New Roman" w:hAnsi="Times New Roman"/>
          <w:noProof/>
          <w:sz w:val="24"/>
          <w:szCs w:val="24"/>
        </w:rPr>
        <w:drawing>
          <wp:inline distT="0" distB="0" distL="0" distR="0" wp14:anchorId="0BC79F3D" wp14:editId="043495FF">
            <wp:extent cx="5943600" cy="3589020"/>
            <wp:effectExtent l="0" t="0" r="0" b="0"/>
            <wp:docPr id="48" name="Picture 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589020"/>
                    </a:xfrm>
                    <a:prstGeom prst="rect">
                      <a:avLst/>
                    </a:prstGeom>
                    <a:noFill/>
                    <a:ln>
                      <a:noFill/>
                      <a:prstDash/>
                    </a:ln>
                  </pic:spPr>
                </pic:pic>
              </a:graphicData>
            </a:graphic>
          </wp:inline>
        </w:drawing>
      </w:r>
    </w:p>
    <w:p w:rsidR="00F07EBA" w:rsidRPr="00F07EBA" w:rsidRDefault="00F07EBA" w:rsidP="00E43E4A">
      <w:pPr>
        <w:pStyle w:val="oancuaDanhsach"/>
        <w:numPr>
          <w:ilvl w:val="0"/>
          <w:numId w:val="45"/>
        </w:numPr>
        <w:tabs>
          <w:tab w:val="left" w:pos="1170"/>
        </w:tabs>
        <w:ind w:left="1440"/>
        <w:jc w:val="both"/>
        <w:rPr>
          <w:sz w:val="24"/>
          <w:szCs w:val="24"/>
        </w:rPr>
      </w:pPr>
      <w:r w:rsidRPr="00F07EBA">
        <w:rPr>
          <w:rFonts w:ascii="Times New Roman" w:hAnsi="Times New Roman"/>
          <w:b/>
          <w:sz w:val="24"/>
          <w:szCs w:val="24"/>
        </w:rPr>
        <w:t>Danh sách các biến cố và xử lý tương ứng trên màn hình</w:t>
      </w:r>
    </w:p>
    <w:tbl>
      <w:tblPr>
        <w:tblW w:w="8550" w:type="dxa"/>
        <w:tblInd w:w="715" w:type="dxa"/>
        <w:tblLayout w:type="fixed"/>
        <w:tblCellMar>
          <w:left w:w="10" w:type="dxa"/>
          <w:right w:w="10" w:type="dxa"/>
        </w:tblCellMar>
        <w:tblLook w:val="04A0" w:firstRow="1" w:lastRow="0" w:firstColumn="1" w:lastColumn="0" w:noHBand="0" w:noVBand="1"/>
      </w:tblPr>
      <w:tblGrid>
        <w:gridCol w:w="719"/>
        <w:gridCol w:w="4046"/>
        <w:gridCol w:w="3785"/>
      </w:tblGrid>
      <w:tr w:rsidR="00F07EBA" w:rsidTr="001002C8">
        <w:tblPrEx>
          <w:tblCellMar>
            <w:top w:w="0" w:type="dxa"/>
            <w:bottom w:w="0" w:type="dxa"/>
          </w:tblCellMar>
        </w:tblPrEx>
        <w:trPr>
          <w:trHeight w:val="287"/>
        </w:trPr>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7EBA" w:rsidRDefault="00F07EBA" w:rsidP="004862A3">
            <w:pPr>
              <w:jc w:val="center"/>
              <w:rPr>
                <w:rFonts w:ascii="Times New Roman" w:hAnsi="Times New Roman"/>
                <w:b/>
                <w:sz w:val="24"/>
                <w:szCs w:val="24"/>
              </w:rPr>
            </w:pPr>
            <w:r>
              <w:rPr>
                <w:rFonts w:ascii="Times New Roman" w:hAnsi="Times New Roman"/>
                <w:b/>
                <w:sz w:val="24"/>
                <w:szCs w:val="24"/>
              </w:rPr>
              <w:t>STT</w:t>
            </w:r>
          </w:p>
        </w:tc>
        <w:tc>
          <w:tcPr>
            <w:tcW w:w="40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7EBA" w:rsidRDefault="00F07EBA" w:rsidP="004862A3">
            <w:pPr>
              <w:jc w:val="center"/>
              <w:rPr>
                <w:rFonts w:ascii="Times New Roman" w:hAnsi="Times New Roman"/>
                <w:b/>
                <w:sz w:val="24"/>
                <w:szCs w:val="24"/>
              </w:rPr>
            </w:pPr>
            <w:r>
              <w:rPr>
                <w:rFonts w:ascii="Times New Roman" w:hAnsi="Times New Roman"/>
                <w:b/>
                <w:sz w:val="24"/>
                <w:szCs w:val="24"/>
              </w:rPr>
              <w:t>Biến cố</w:t>
            </w:r>
          </w:p>
        </w:tc>
        <w:tc>
          <w:tcPr>
            <w:tcW w:w="37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7EBA" w:rsidRDefault="00F07EBA" w:rsidP="004862A3">
            <w:pPr>
              <w:tabs>
                <w:tab w:val="left" w:pos="1032"/>
              </w:tabs>
              <w:jc w:val="center"/>
              <w:rPr>
                <w:rFonts w:ascii="Times New Roman" w:hAnsi="Times New Roman"/>
                <w:b/>
                <w:sz w:val="24"/>
                <w:szCs w:val="24"/>
              </w:rPr>
            </w:pPr>
            <w:r>
              <w:rPr>
                <w:rFonts w:ascii="Times New Roman" w:hAnsi="Times New Roman"/>
                <w:b/>
                <w:sz w:val="24"/>
                <w:szCs w:val="24"/>
              </w:rPr>
              <w:t>Xử lý</w:t>
            </w:r>
          </w:p>
        </w:tc>
      </w:tr>
      <w:tr w:rsidR="00F07EBA" w:rsidTr="001002C8">
        <w:tblPrEx>
          <w:tblCellMar>
            <w:top w:w="0" w:type="dxa"/>
            <w:bottom w:w="0" w:type="dxa"/>
          </w:tblCellMar>
        </w:tblPrEx>
        <w:trPr>
          <w:trHeight w:val="548"/>
        </w:trPr>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7EBA" w:rsidRDefault="00F07EBA" w:rsidP="004862A3">
            <w:pPr>
              <w:jc w:val="center"/>
              <w:rPr>
                <w:rFonts w:ascii="Times New Roman" w:hAnsi="Times New Roman"/>
                <w:b/>
                <w:sz w:val="24"/>
                <w:szCs w:val="24"/>
              </w:rPr>
            </w:pPr>
            <w:r>
              <w:rPr>
                <w:rFonts w:ascii="Times New Roman" w:hAnsi="Times New Roman"/>
                <w:b/>
                <w:sz w:val="24"/>
                <w:szCs w:val="24"/>
              </w:rPr>
              <w:t>1</w:t>
            </w:r>
          </w:p>
        </w:tc>
        <w:tc>
          <w:tcPr>
            <w:tcW w:w="40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7EBA" w:rsidRDefault="00F07EBA" w:rsidP="004862A3">
            <w:pPr>
              <w:jc w:val="both"/>
              <w:rPr>
                <w:rFonts w:ascii="Times New Roman" w:hAnsi="Times New Roman"/>
                <w:sz w:val="24"/>
                <w:szCs w:val="24"/>
              </w:rPr>
            </w:pPr>
            <w:r>
              <w:rPr>
                <w:rFonts w:ascii="Times New Roman" w:hAnsi="Times New Roman"/>
                <w:sz w:val="24"/>
                <w:szCs w:val="24"/>
              </w:rPr>
              <w:t>Nhấn Item Trang chủ trong ToolStripMenu</w:t>
            </w:r>
          </w:p>
        </w:tc>
        <w:tc>
          <w:tcPr>
            <w:tcW w:w="37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7EBA" w:rsidRDefault="00F07EBA" w:rsidP="004862A3">
            <w:pPr>
              <w:tabs>
                <w:tab w:val="left" w:pos="1032"/>
              </w:tabs>
              <w:jc w:val="both"/>
              <w:rPr>
                <w:rFonts w:ascii="Times New Roman" w:hAnsi="Times New Roman"/>
                <w:sz w:val="24"/>
                <w:szCs w:val="24"/>
              </w:rPr>
            </w:pPr>
            <w:r>
              <w:rPr>
                <w:rFonts w:ascii="Times New Roman" w:hAnsi="Times New Roman"/>
                <w:sz w:val="24"/>
                <w:szCs w:val="24"/>
              </w:rPr>
              <w:t>Trang chủ hiện tại</w:t>
            </w:r>
          </w:p>
        </w:tc>
      </w:tr>
      <w:tr w:rsidR="00F07EBA" w:rsidTr="001002C8">
        <w:tblPrEx>
          <w:tblCellMar>
            <w:top w:w="0" w:type="dxa"/>
            <w:bottom w:w="0" w:type="dxa"/>
          </w:tblCellMar>
        </w:tblPrEx>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7EBA" w:rsidRDefault="00F07EBA" w:rsidP="004862A3">
            <w:pPr>
              <w:jc w:val="center"/>
              <w:rPr>
                <w:rFonts w:ascii="Times New Roman" w:hAnsi="Times New Roman"/>
                <w:b/>
                <w:sz w:val="24"/>
                <w:szCs w:val="24"/>
              </w:rPr>
            </w:pPr>
            <w:r>
              <w:rPr>
                <w:rFonts w:ascii="Times New Roman" w:hAnsi="Times New Roman"/>
                <w:b/>
                <w:sz w:val="24"/>
                <w:szCs w:val="24"/>
              </w:rPr>
              <w:t>2</w:t>
            </w:r>
          </w:p>
        </w:tc>
        <w:tc>
          <w:tcPr>
            <w:tcW w:w="40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7EBA" w:rsidRDefault="00F07EBA" w:rsidP="004862A3">
            <w:pPr>
              <w:jc w:val="both"/>
              <w:rPr>
                <w:rFonts w:ascii="Times New Roman" w:hAnsi="Times New Roman"/>
                <w:sz w:val="24"/>
                <w:szCs w:val="24"/>
              </w:rPr>
            </w:pPr>
            <w:r>
              <w:rPr>
                <w:rFonts w:ascii="Times New Roman" w:hAnsi="Times New Roman"/>
                <w:sz w:val="24"/>
                <w:szCs w:val="24"/>
              </w:rPr>
              <w:t>Nhấn Item Thông tin trong ToolStripMenu</w:t>
            </w:r>
          </w:p>
        </w:tc>
        <w:tc>
          <w:tcPr>
            <w:tcW w:w="37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7EBA" w:rsidRDefault="00F07EBA" w:rsidP="004862A3">
            <w:pPr>
              <w:jc w:val="both"/>
              <w:rPr>
                <w:rFonts w:ascii="Times New Roman" w:hAnsi="Times New Roman"/>
                <w:sz w:val="24"/>
                <w:szCs w:val="24"/>
              </w:rPr>
            </w:pPr>
            <w:r>
              <w:rPr>
                <w:rFonts w:ascii="Times New Roman" w:hAnsi="Times New Roman"/>
                <w:sz w:val="24"/>
                <w:szCs w:val="24"/>
              </w:rPr>
              <w:t>Hiển thị 2 Item:  Thông tin nhà hàng và Thông tin tiệc</w:t>
            </w:r>
          </w:p>
        </w:tc>
      </w:tr>
      <w:tr w:rsidR="00F07EBA" w:rsidTr="001002C8">
        <w:tblPrEx>
          <w:tblCellMar>
            <w:top w:w="0" w:type="dxa"/>
            <w:bottom w:w="0" w:type="dxa"/>
          </w:tblCellMar>
        </w:tblPrEx>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7EBA" w:rsidRDefault="00F07EBA" w:rsidP="004862A3">
            <w:pPr>
              <w:jc w:val="center"/>
              <w:rPr>
                <w:rFonts w:ascii="Times New Roman" w:hAnsi="Times New Roman"/>
                <w:b/>
                <w:sz w:val="24"/>
                <w:szCs w:val="24"/>
              </w:rPr>
            </w:pPr>
            <w:r>
              <w:rPr>
                <w:rFonts w:ascii="Times New Roman" w:hAnsi="Times New Roman"/>
                <w:b/>
                <w:sz w:val="24"/>
                <w:szCs w:val="24"/>
              </w:rPr>
              <w:t>3</w:t>
            </w:r>
          </w:p>
        </w:tc>
        <w:tc>
          <w:tcPr>
            <w:tcW w:w="40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7EBA" w:rsidRDefault="00F07EBA" w:rsidP="004862A3">
            <w:pPr>
              <w:jc w:val="both"/>
              <w:rPr>
                <w:rFonts w:ascii="Times New Roman" w:hAnsi="Times New Roman"/>
                <w:sz w:val="24"/>
                <w:szCs w:val="24"/>
              </w:rPr>
            </w:pPr>
            <w:r>
              <w:rPr>
                <w:rFonts w:ascii="Times New Roman" w:hAnsi="Times New Roman"/>
                <w:sz w:val="24"/>
                <w:szCs w:val="24"/>
              </w:rPr>
              <w:t>Nhấn Item Lập hợp đồng trong ToolStripMenu</w:t>
            </w:r>
          </w:p>
        </w:tc>
        <w:tc>
          <w:tcPr>
            <w:tcW w:w="37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7EBA" w:rsidRDefault="00F07EBA" w:rsidP="004862A3">
            <w:pPr>
              <w:jc w:val="both"/>
              <w:rPr>
                <w:rFonts w:ascii="Times New Roman" w:hAnsi="Times New Roman"/>
                <w:sz w:val="24"/>
                <w:szCs w:val="24"/>
              </w:rPr>
            </w:pPr>
            <w:r>
              <w:rPr>
                <w:rFonts w:ascii="Times New Roman" w:hAnsi="Times New Roman"/>
                <w:sz w:val="24"/>
                <w:szCs w:val="24"/>
              </w:rPr>
              <w:t>Hiển thị form Lập hợp đồng</w:t>
            </w:r>
          </w:p>
        </w:tc>
      </w:tr>
      <w:tr w:rsidR="00F07EBA" w:rsidTr="001002C8">
        <w:tblPrEx>
          <w:tblCellMar>
            <w:top w:w="0" w:type="dxa"/>
            <w:bottom w:w="0" w:type="dxa"/>
          </w:tblCellMar>
        </w:tblPrEx>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7EBA" w:rsidRDefault="00F07EBA" w:rsidP="004862A3">
            <w:pPr>
              <w:jc w:val="center"/>
              <w:rPr>
                <w:rFonts w:ascii="Times New Roman" w:hAnsi="Times New Roman"/>
                <w:b/>
                <w:sz w:val="24"/>
                <w:szCs w:val="24"/>
              </w:rPr>
            </w:pPr>
            <w:r>
              <w:rPr>
                <w:rFonts w:ascii="Times New Roman" w:hAnsi="Times New Roman"/>
                <w:b/>
                <w:sz w:val="24"/>
                <w:szCs w:val="24"/>
              </w:rPr>
              <w:t>4</w:t>
            </w:r>
          </w:p>
        </w:tc>
        <w:tc>
          <w:tcPr>
            <w:tcW w:w="40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7EBA" w:rsidRDefault="00F07EBA" w:rsidP="004862A3">
            <w:pPr>
              <w:jc w:val="both"/>
              <w:rPr>
                <w:rFonts w:ascii="Times New Roman" w:hAnsi="Times New Roman"/>
                <w:sz w:val="24"/>
                <w:szCs w:val="24"/>
              </w:rPr>
            </w:pPr>
            <w:r>
              <w:rPr>
                <w:rFonts w:ascii="Times New Roman" w:hAnsi="Times New Roman"/>
                <w:sz w:val="24"/>
                <w:szCs w:val="24"/>
              </w:rPr>
              <w:t>Nhấn Item Lập hóa đơn trong ToolStripMenu</w:t>
            </w:r>
          </w:p>
        </w:tc>
        <w:tc>
          <w:tcPr>
            <w:tcW w:w="37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7EBA" w:rsidRDefault="00F07EBA" w:rsidP="004862A3">
            <w:pPr>
              <w:jc w:val="both"/>
              <w:rPr>
                <w:rFonts w:ascii="Times New Roman" w:hAnsi="Times New Roman"/>
                <w:sz w:val="24"/>
                <w:szCs w:val="24"/>
              </w:rPr>
            </w:pPr>
            <w:r>
              <w:rPr>
                <w:rFonts w:ascii="Times New Roman" w:hAnsi="Times New Roman"/>
                <w:sz w:val="24"/>
                <w:szCs w:val="24"/>
              </w:rPr>
              <w:t>Hiển thị form Lập hóa đơn</w:t>
            </w:r>
          </w:p>
        </w:tc>
      </w:tr>
      <w:tr w:rsidR="00F07EBA" w:rsidTr="001002C8">
        <w:tblPrEx>
          <w:tblCellMar>
            <w:top w:w="0" w:type="dxa"/>
            <w:bottom w:w="0" w:type="dxa"/>
          </w:tblCellMar>
        </w:tblPrEx>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7EBA" w:rsidRDefault="00F07EBA" w:rsidP="004862A3">
            <w:pPr>
              <w:jc w:val="center"/>
              <w:rPr>
                <w:rFonts w:ascii="Times New Roman" w:hAnsi="Times New Roman"/>
                <w:b/>
                <w:sz w:val="24"/>
                <w:szCs w:val="24"/>
              </w:rPr>
            </w:pPr>
            <w:r>
              <w:rPr>
                <w:rFonts w:ascii="Times New Roman" w:hAnsi="Times New Roman"/>
                <w:b/>
                <w:sz w:val="24"/>
                <w:szCs w:val="24"/>
              </w:rPr>
              <w:t>5</w:t>
            </w:r>
          </w:p>
        </w:tc>
        <w:tc>
          <w:tcPr>
            <w:tcW w:w="40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7EBA" w:rsidRDefault="00F07EBA" w:rsidP="004862A3">
            <w:pPr>
              <w:jc w:val="both"/>
              <w:rPr>
                <w:rFonts w:ascii="Times New Roman" w:hAnsi="Times New Roman"/>
                <w:sz w:val="24"/>
                <w:szCs w:val="24"/>
              </w:rPr>
            </w:pPr>
            <w:r>
              <w:rPr>
                <w:rFonts w:ascii="Times New Roman" w:hAnsi="Times New Roman"/>
                <w:sz w:val="24"/>
                <w:szCs w:val="24"/>
              </w:rPr>
              <w:t>Nhấn Item Lập nhân viên trong ToolStripMenu</w:t>
            </w:r>
          </w:p>
        </w:tc>
        <w:tc>
          <w:tcPr>
            <w:tcW w:w="37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7EBA" w:rsidRDefault="00F07EBA" w:rsidP="004862A3">
            <w:pPr>
              <w:jc w:val="both"/>
              <w:rPr>
                <w:rFonts w:ascii="Times New Roman" w:hAnsi="Times New Roman"/>
                <w:sz w:val="24"/>
                <w:szCs w:val="24"/>
              </w:rPr>
            </w:pPr>
            <w:r>
              <w:rPr>
                <w:rFonts w:ascii="Times New Roman" w:hAnsi="Times New Roman"/>
                <w:sz w:val="24"/>
                <w:szCs w:val="24"/>
              </w:rPr>
              <w:t>Hiển thị form Lập nhân viên</w:t>
            </w:r>
          </w:p>
        </w:tc>
      </w:tr>
      <w:tr w:rsidR="00F07EBA" w:rsidTr="001002C8">
        <w:tblPrEx>
          <w:tblCellMar>
            <w:top w:w="0" w:type="dxa"/>
            <w:bottom w:w="0" w:type="dxa"/>
          </w:tblCellMar>
        </w:tblPrEx>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7EBA" w:rsidRDefault="00F07EBA" w:rsidP="004862A3">
            <w:pPr>
              <w:jc w:val="center"/>
              <w:rPr>
                <w:rFonts w:ascii="Times New Roman" w:hAnsi="Times New Roman"/>
                <w:b/>
                <w:sz w:val="24"/>
                <w:szCs w:val="24"/>
              </w:rPr>
            </w:pPr>
            <w:r>
              <w:rPr>
                <w:rFonts w:ascii="Times New Roman" w:hAnsi="Times New Roman"/>
                <w:b/>
                <w:sz w:val="24"/>
                <w:szCs w:val="24"/>
              </w:rPr>
              <w:t>6</w:t>
            </w:r>
          </w:p>
        </w:tc>
        <w:tc>
          <w:tcPr>
            <w:tcW w:w="40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7EBA" w:rsidRDefault="00F07EBA" w:rsidP="004862A3">
            <w:pPr>
              <w:jc w:val="both"/>
              <w:rPr>
                <w:rFonts w:ascii="Times New Roman" w:hAnsi="Times New Roman"/>
                <w:sz w:val="24"/>
                <w:szCs w:val="24"/>
              </w:rPr>
            </w:pPr>
            <w:r>
              <w:rPr>
                <w:rFonts w:ascii="Times New Roman" w:hAnsi="Times New Roman"/>
                <w:sz w:val="24"/>
                <w:szCs w:val="24"/>
              </w:rPr>
              <w:t>Nhấn Item Tra cứu trong ToolStripMenu</w:t>
            </w:r>
          </w:p>
        </w:tc>
        <w:tc>
          <w:tcPr>
            <w:tcW w:w="37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7EBA" w:rsidRDefault="00F07EBA" w:rsidP="004862A3">
            <w:pPr>
              <w:jc w:val="both"/>
              <w:rPr>
                <w:rFonts w:ascii="Times New Roman" w:hAnsi="Times New Roman"/>
                <w:sz w:val="24"/>
                <w:szCs w:val="24"/>
              </w:rPr>
            </w:pPr>
            <w:r>
              <w:rPr>
                <w:rFonts w:ascii="Times New Roman" w:hAnsi="Times New Roman"/>
                <w:sz w:val="24"/>
                <w:szCs w:val="24"/>
              </w:rPr>
              <w:t xml:space="preserve">Hiển thị 3 Item: Tra cứu </w:t>
            </w:r>
            <w:r w:rsidR="00242BD2">
              <w:rPr>
                <w:rFonts w:ascii="Times New Roman" w:hAnsi="Times New Roman"/>
                <w:sz w:val="24"/>
                <w:szCs w:val="24"/>
              </w:rPr>
              <w:t>hợp đồng</w:t>
            </w:r>
            <w:r>
              <w:rPr>
                <w:rFonts w:ascii="Times New Roman" w:hAnsi="Times New Roman"/>
                <w:sz w:val="24"/>
                <w:szCs w:val="24"/>
              </w:rPr>
              <w:t xml:space="preserve">, Tra cứu </w:t>
            </w:r>
            <w:r w:rsidR="00242BD2">
              <w:rPr>
                <w:rFonts w:ascii="Times New Roman" w:hAnsi="Times New Roman"/>
                <w:sz w:val="24"/>
                <w:szCs w:val="24"/>
              </w:rPr>
              <w:t>hoá đơn</w:t>
            </w:r>
            <w:r>
              <w:rPr>
                <w:rFonts w:ascii="Times New Roman" w:hAnsi="Times New Roman"/>
                <w:sz w:val="24"/>
                <w:szCs w:val="24"/>
              </w:rPr>
              <w:t>, Tra cứu nhân viên.</w:t>
            </w:r>
          </w:p>
        </w:tc>
      </w:tr>
      <w:tr w:rsidR="00F07EBA" w:rsidTr="001002C8">
        <w:tblPrEx>
          <w:tblCellMar>
            <w:top w:w="0" w:type="dxa"/>
            <w:bottom w:w="0" w:type="dxa"/>
          </w:tblCellMar>
        </w:tblPrEx>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7EBA" w:rsidRDefault="00F07EBA" w:rsidP="004862A3">
            <w:pPr>
              <w:jc w:val="center"/>
              <w:rPr>
                <w:rFonts w:ascii="Times New Roman" w:hAnsi="Times New Roman"/>
                <w:b/>
                <w:sz w:val="24"/>
                <w:szCs w:val="24"/>
              </w:rPr>
            </w:pPr>
            <w:r>
              <w:rPr>
                <w:rFonts w:ascii="Times New Roman" w:hAnsi="Times New Roman"/>
                <w:b/>
                <w:sz w:val="24"/>
                <w:szCs w:val="24"/>
              </w:rPr>
              <w:t>7</w:t>
            </w:r>
          </w:p>
        </w:tc>
        <w:tc>
          <w:tcPr>
            <w:tcW w:w="40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7EBA" w:rsidRDefault="00F07EBA" w:rsidP="004862A3">
            <w:pPr>
              <w:jc w:val="both"/>
              <w:rPr>
                <w:rFonts w:ascii="Times New Roman" w:hAnsi="Times New Roman"/>
                <w:sz w:val="24"/>
                <w:szCs w:val="24"/>
              </w:rPr>
            </w:pPr>
            <w:r>
              <w:rPr>
                <w:rFonts w:ascii="Times New Roman" w:hAnsi="Times New Roman"/>
                <w:sz w:val="24"/>
                <w:szCs w:val="24"/>
              </w:rPr>
              <w:t>Nhấn Item Báo Cáo trong ToolStripMenu</w:t>
            </w:r>
          </w:p>
        </w:tc>
        <w:tc>
          <w:tcPr>
            <w:tcW w:w="37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7EBA" w:rsidRDefault="00F07EBA" w:rsidP="004862A3">
            <w:pPr>
              <w:jc w:val="both"/>
              <w:rPr>
                <w:rFonts w:ascii="Times New Roman" w:hAnsi="Times New Roman"/>
                <w:sz w:val="24"/>
                <w:szCs w:val="24"/>
              </w:rPr>
            </w:pPr>
            <w:r>
              <w:rPr>
                <w:rFonts w:ascii="Times New Roman" w:hAnsi="Times New Roman"/>
                <w:sz w:val="24"/>
                <w:szCs w:val="24"/>
              </w:rPr>
              <w:t>Hiển thị 2 Item: Lập báo cáo và Báo cáo doanh thu.</w:t>
            </w:r>
          </w:p>
        </w:tc>
      </w:tr>
      <w:tr w:rsidR="00F07EBA" w:rsidTr="001002C8">
        <w:tblPrEx>
          <w:tblCellMar>
            <w:top w:w="0" w:type="dxa"/>
            <w:bottom w:w="0" w:type="dxa"/>
          </w:tblCellMar>
        </w:tblPrEx>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7EBA" w:rsidRDefault="00F07EBA" w:rsidP="004862A3">
            <w:pPr>
              <w:jc w:val="center"/>
              <w:rPr>
                <w:rFonts w:ascii="Times New Roman" w:hAnsi="Times New Roman"/>
                <w:b/>
                <w:sz w:val="24"/>
                <w:szCs w:val="24"/>
              </w:rPr>
            </w:pPr>
            <w:r>
              <w:rPr>
                <w:rFonts w:ascii="Times New Roman" w:hAnsi="Times New Roman"/>
                <w:b/>
                <w:sz w:val="24"/>
                <w:szCs w:val="24"/>
              </w:rPr>
              <w:t>8</w:t>
            </w:r>
          </w:p>
        </w:tc>
        <w:tc>
          <w:tcPr>
            <w:tcW w:w="40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7EBA" w:rsidRDefault="00F07EBA" w:rsidP="004862A3">
            <w:pPr>
              <w:jc w:val="both"/>
              <w:rPr>
                <w:rFonts w:ascii="Times New Roman" w:hAnsi="Times New Roman"/>
                <w:sz w:val="24"/>
                <w:szCs w:val="24"/>
              </w:rPr>
            </w:pPr>
            <w:r>
              <w:rPr>
                <w:rFonts w:ascii="Times New Roman" w:hAnsi="Times New Roman"/>
                <w:sz w:val="24"/>
                <w:szCs w:val="24"/>
              </w:rPr>
              <w:t>Nhấn Item Thoát trong ToolStripMenu</w:t>
            </w:r>
          </w:p>
        </w:tc>
        <w:tc>
          <w:tcPr>
            <w:tcW w:w="37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7EBA" w:rsidRDefault="00F07EBA" w:rsidP="004862A3">
            <w:pPr>
              <w:jc w:val="both"/>
              <w:rPr>
                <w:rFonts w:ascii="Times New Roman" w:hAnsi="Times New Roman"/>
                <w:sz w:val="24"/>
                <w:szCs w:val="24"/>
              </w:rPr>
            </w:pPr>
            <w:r>
              <w:rPr>
                <w:rFonts w:ascii="Times New Roman" w:hAnsi="Times New Roman"/>
                <w:sz w:val="24"/>
                <w:szCs w:val="24"/>
              </w:rPr>
              <w:t xml:space="preserve">Hiển thị form thông báo </w:t>
            </w:r>
          </w:p>
        </w:tc>
      </w:tr>
    </w:tbl>
    <w:p w:rsidR="00F07EBA" w:rsidRDefault="00F07EBA" w:rsidP="009B6382">
      <w:pPr>
        <w:ind w:left="900"/>
        <w:rPr>
          <w:sz w:val="24"/>
          <w:szCs w:val="24"/>
        </w:rPr>
      </w:pPr>
      <w:r>
        <w:rPr>
          <w:rFonts w:ascii="Times New Roman" w:hAnsi="Times New Roman"/>
          <w:noProof/>
          <w:sz w:val="24"/>
          <w:szCs w:val="24"/>
        </w:rPr>
        <w:lastRenderedPageBreak/>
        <w:drawing>
          <wp:inline distT="0" distB="0" distL="0" distR="0" wp14:anchorId="7C824C0A" wp14:editId="2DAC292C">
            <wp:extent cx="5057775" cy="3590921"/>
            <wp:effectExtent l="0" t="0" r="9525" b="0"/>
            <wp:docPr id="51" name="Picture 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057775" cy="3590921"/>
                    </a:xfrm>
                    <a:prstGeom prst="rect">
                      <a:avLst/>
                    </a:prstGeom>
                    <a:noFill/>
                    <a:ln>
                      <a:noFill/>
                      <a:prstDash/>
                    </a:ln>
                  </pic:spPr>
                </pic:pic>
              </a:graphicData>
            </a:graphic>
          </wp:inline>
        </w:drawing>
      </w:r>
    </w:p>
    <w:p w:rsidR="00F07EBA" w:rsidRPr="00DB79D2" w:rsidRDefault="00F07EBA" w:rsidP="00E43E4A">
      <w:pPr>
        <w:pStyle w:val="oancuaDanhsach"/>
        <w:numPr>
          <w:ilvl w:val="0"/>
          <w:numId w:val="45"/>
        </w:numPr>
        <w:tabs>
          <w:tab w:val="left" w:pos="1170"/>
        </w:tabs>
        <w:ind w:left="1440"/>
        <w:jc w:val="both"/>
        <w:rPr>
          <w:sz w:val="24"/>
          <w:szCs w:val="24"/>
        </w:rPr>
      </w:pPr>
      <w:r w:rsidRPr="00F07EBA">
        <w:rPr>
          <w:rFonts w:ascii="Times New Roman" w:hAnsi="Times New Roman"/>
          <w:b/>
          <w:sz w:val="24"/>
          <w:szCs w:val="24"/>
        </w:rPr>
        <w:t>Danh sách các biến cố và xử lý tương ứng trên màn hình</w:t>
      </w:r>
    </w:p>
    <w:p w:rsidR="00DB79D2" w:rsidRPr="00F07EBA" w:rsidRDefault="00DB79D2" w:rsidP="00DB79D2">
      <w:pPr>
        <w:pStyle w:val="oancuaDanhsach"/>
        <w:tabs>
          <w:tab w:val="left" w:pos="1170"/>
        </w:tabs>
        <w:ind w:left="1440"/>
        <w:jc w:val="both"/>
        <w:outlineLvl w:val="2"/>
        <w:rPr>
          <w:sz w:val="24"/>
          <w:szCs w:val="24"/>
        </w:rPr>
      </w:pPr>
    </w:p>
    <w:tbl>
      <w:tblPr>
        <w:tblW w:w="8460" w:type="dxa"/>
        <w:tblInd w:w="715" w:type="dxa"/>
        <w:tblLayout w:type="fixed"/>
        <w:tblCellMar>
          <w:left w:w="10" w:type="dxa"/>
          <w:right w:w="10" w:type="dxa"/>
        </w:tblCellMar>
        <w:tblLook w:val="04A0" w:firstRow="1" w:lastRow="0" w:firstColumn="1" w:lastColumn="0" w:noHBand="0" w:noVBand="1"/>
      </w:tblPr>
      <w:tblGrid>
        <w:gridCol w:w="719"/>
        <w:gridCol w:w="2883"/>
        <w:gridCol w:w="4858"/>
      </w:tblGrid>
      <w:tr w:rsidR="00F07EBA" w:rsidTr="001002C8">
        <w:tblPrEx>
          <w:tblCellMar>
            <w:top w:w="0" w:type="dxa"/>
            <w:bottom w:w="0" w:type="dxa"/>
          </w:tblCellMar>
        </w:tblPrEx>
        <w:trPr>
          <w:trHeight w:val="354"/>
        </w:trPr>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7EBA" w:rsidRDefault="00F07EBA" w:rsidP="004862A3">
            <w:pPr>
              <w:jc w:val="center"/>
              <w:rPr>
                <w:rFonts w:ascii="Times New Roman" w:hAnsi="Times New Roman"/>
                <w:b/>
                <w:sz w:val="24"/>
                <w:szCs w:val="24"/>
              </w:rPr>
            </w:pPr>
            <w:r>
              <w:rPr>
                <w:rFonts w:ascii="Times New Roman" w:hAnsi="Times New Roman"/>
                <w:b/>
                <w:sz w:val="24"/>
                <w:szCs w:val="24"/>
              </w:rPr>
              <w:t>STT</w:t>
            </w:r>
          </w:p>
        </w:tc>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7EBA" w:rsidRDefault="00F07EBA" w:rsidP="004862A3">
            <w:pPr>
              <w:jc w:val="center"/>
              <w:rPr>
                <w:rFonts w:ascii="Times New Roman" w:hAnsi="Times New Roman"/>
                <w:b/>
                <w:sz w:val="24"/>
                <w:szCs w:val="24"/>
              </w:rPr>
            </w:pPr>
            <w:r>
              <w:rPr>
                <w:rFonts w:ascii="Times New Roman" w:hAnsi="Times New Roman"/>
                <w:b/>
                <w:sz w:val="24"/>
                <w:szCs w:val="24"/>
              </w:rPr>
              <w:t>Biến cố</w:t>
            </w:r>
          </w:p>
        </w:tc>
        <w:tc>
          <w:tcPr>
            <w:tcW w:w="485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7EBA" w:rsidRDefault="00F07EBA" w:rsidP="004862A3">
            <w:pPr>
              <w:tabs>
                <w:tab w:val="left" w:pos="1032"/>
              </w:tabs>
              <w:jc w:val="center"/>
              <w:rPr>
                <w:rFonts w:ascii="Times New Roman" w:hAnsi="Times New Roman"/>
                <w:b/>
                <w:sz w:val="24"/>
                <w:szCs w:val="24"/>
              </w:rPr>
            </w:pPr>
            <w:r>
              <w:rPr>
                <w:rFonts w:ascii="Times New Roman" w:hAnsi="Times New Roman"/>
                <w:b/>
                <w:sz w:val="24"/>
                <w:szCs w:val="24"/>
              </w:rPr>
              <w:t>Xử lý</w:t>
            </w:r>
          </w:p>
        </w:tc>
      </w:tr>
      <w:tr w:rsidR="00F07EBA" w:rsidTr="001002C8">
        <w:tblPrEx>
          <w:tblCellMar>
            <w:top w:w="0" w:type="dxa"/>
            <w:bottom w:w="0" w:type="dxa"/>
          </w:tblCellMar>
        </w:tblPrEx>
        <w:trPr>
          <w:trHeight w:val="354"/>
        </w:trPr>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7EBA" w:rsidRDefault="00F07EBA" w:rsidP="004862A3">
            <w:pPr>
              <w:jc w:val="center"/>
              <w:rPr>
                <w:rFonts w:ascii="Times New Roman" w:hAnsi="Times New Roman"/>
                <w:b/>
                <w:sz w:val="24"/>
                <w:szCs w:val="24"/>
              </w:rPr>
            </w:pPr>
            <w:r>
              <w:rPr>
                <w:rFonts w:ascii="Times New Roman" w:hAnsi="Times New Roman"/>
                <w:b/>
                <w:sz w:val="24"/>
                <w:szCs w:val="24"/>
              </w:rPr>
              <w:t>1</w:t>
            </w:r>
          </w:p>
        </w:tc>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7EBA" w:rsidRDefault="00F07EBA" w:rsidP="004862A3">
            <w:pPr>
              <w:jc w:val="both"/>
              <w:rPr>
                <w:rFonts w:ascii="Times New Roman" w:hAnsi="Times New Roman"/>
                <w:sz w:val="24"/>
                <w:szCs w:val="24"/>
              </w:rPr>
            </w:pPr>
            <w:r>
              <w:rPr>
                <w:rFonts w:ascii="Times New Roman" w:hAnsi="Times New Roman"/>
                <w:sz w:val="24"/>
                <w:szCs w:val="24"/>
              </w:rPr>
              <w:t>Nhấn Item Thông tin nhà hàng trong ToolStripMenu</w:t>
            </w:r>
          </w:p>
        </w:tc>
        <w:tc>
          <w:tcPr>
            <w:tcW w:w="485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7EBA" w:rsidRDefault="00F07EBA" w:rsidP="004862A3">
            <w:pPr>
              <w:tabs>
                <w:tab w:val="left" w:pos="1032"/>
              </w:tabs>
              <w:jc w:val="both"/>
              <w:rPr>
                <w:rFonts w:ascii="Times New Roman" w:hAnsi="Times New Roman"/>
                <w:sz w:val="24"/>
                <w:szCs w:val="24"/>
              </w:rPr>
            </w:pPr>
            <w:r>
              <w:rPr>
                <w:rFonts w:ascii="Times New Roman" w:hAnsi="Times New Roman"/>
                <w:sz w:val="24"/>
                <w:szCs w:val="24"/>
              </w:rPr>
              <w:t>Hiển thị form Thông tin nhà hàng</w:t>
            </w:r>
          </w:p>
        </w:tc>
      </w:tr>
      <w:tr w:rsidR="00F07EBA" w:rsidTr="001002C8">
        <w:tblPrEx>
          <w:tblCellMar>
            <w:top w:w="0" w:type="dxa"/>
            <w:bottom w:w="0" w:type="dxa"/>
          </w:tblCellMar>
        </w:tblPrEx>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7EBA" w:rsidRDefault="00F07EBA" w:rsidP="004862A3">
            <w:pPr>
              <w:jc w:val="center"/>
              <w:rPr>
                <w:rFonts w:ascii="Times New Roman" w:hAnsi="Times New Roman"/>
                <w:b/>
                <w:sz w:val="24"/>
                <w:szCs w:val="24"/>
              </w:rPr>
            </w:pPr>
            <w:r>
              <w:rPr>
                <w:rFonts w:ascii="Times New Roman" w:hAnsi="Times New Roman"/>
                <w:b/>
                <w:sz w:val="24"/>
                <w:szCs w:val="24"/>
              </w:rPr>
              <w:t>2</w:t>
            </w:r>
          </w:p>
        </w:tc>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7EBA" w:rsidRDefault="00F07EBA" w:rsidP="004862A3">
            <w:pPr>
              <w:jc w:val="both"/>
              <w:rPr>
                <w:rFonts w:ascii="Times New Roman" w:hAnsi="Times New Roman"/>
                <w:sz w:val="24"/>
                <w:szCs w:val="24"/>
              </w:rPr>
            </w:pPr>
            <w:r>
              <w:rPr>
                <w:rFonts w:ascii="Times New Roman" w:hAnsi="Times New Roman"/>
                <w:sz w:val="24"/>
                <w:szCs w:val="24"/>
              </w:rPr>
              <w:t>Nhấn Item Thông tin tiệ</w:t>
            </w:r>
            <w:r w:rsidR="00DE64CF">
              <w:rPr>
                <w:rFonts w:ascii="Times New Roman" w:hAnsi="Times New Roman"/>
                <w:sz w:val="24"/>
                <w:szCs w:val="24"/>
              </w:rPr>
              <w:t xml:space="preserve">c </w:t>
            </w:r>
            <w:r>
              <w:rPr>
                <w:rFonts w:ascii="Times New Roman" w:hAnsi="Times New Roman"/>
                <w:sz w:val="24"/>
                <w:szCs w:val="24"/>
              </w:rPr>
              <w:t>trong ToolStripMenu</w:t>
            </w:r>
          </w:p>
        </w:tc>
        <w:tc>
          <w:tcPr>
            <w:tcW w:w="485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7EBA" w:rsidRDefault="00F07EBA" w:rsidP="004862A3">
            <w:pPr>
              <w:jc w:val="both"/>
              <w:rPr>
                <w:rFonts w:ascii="Times New Roman" w:hAnsi="Times New Roman"/>
                <w:sz w:val="24"/>
                <w:szCs w:val="24"/>
              </w:rPr>
            </w:pPr>
            <w:r>
              <w:rPr>
                <w:rFonts w:ascii="Times New Roman" w:hAnsi="Times New Roman"/>
                <w:sz w:val="24"/>
                <w:szCs w:val="24"/>
              </w:rPr>
              <w:t xml:space="preserve">Hiển thị form Thông tin tiệc </w:t>
            </w:r>
          </w:p>
        </w:tc>
      </w:tr>
    </w:tbl>
    <w:p w:rsidR="00F07EBA" w:rsidRDefault="00F07EBA" w:rsidP="00F07EBA">
      <w:pPr>
        <w:tabs>
          <w:tab w:val="left" w:pos="1170"/>
        </w:tabs>
        <w:ind w:left="1080"/>
        <w:jc w:val="both"/>
        <w:outlineLvl w:val="2"/>
        <w:rPr>
          <w:sz w:val="24"/>
          <w:szCs w:val="24"/>
        </w:rPr>
      </w:pPr>
    </w:p>
    <w:p w:rsidR="00DB79D2" w:rsidRDefault="00DB79D2" w:rsidP="00F07EBA">
      <w:pPr>
        <w:tabs>
          <w:tab w:val="left" w:pos="1170"/>
        </w:tabs>
        <w:ind w:left="1080"/>
        <w:jc w:val="both"/>
        <w:outlineLvl w:val="2"/>
        <w:rPr>
          <w:sz w:val="24"/>
          <w:szCs w:val="24"/>
        </w:rPr>
      </w:pPr>
    </w:p>
    <w:p w:rsidR="00DB79D2" w:rsidRDefault="00DB79D2" w:rsidP="00F07EBA">
      <w:pPr>
        <w:tabs>
          <w:tab w:val="left" w:pos="1170"/>
        </w:tabs>
        <w:ind w:left="1080"/>
        <w:jc w:val="both"/>
        <w:outlineLvl w:val="2"/>
        <w:rPr>
          <w:sz w:val="24"/>
          <w:szCs w:val="24"/>
        </w:rPr>
      </w:pPr>
    </w:p>
    <w:p w:rsidR="00DB79D2" w:rsidRPr="00F07EBA" w:rsidRDefault="00DB79D2" w:rsidP="00F07EBA">
      <w:pPr>
        <w:tabs>
          <w:tab w:val="left" w:pos="1170"/>
        </w:tabs>
        <w:ind w:left="1080"/>
        <w:jc w:val="both"/>
        <w:outlineLvl w:val="2"/>
        <w:rPr>
          <w:sz w:val="24"/>
          <w:szCs w:val="24"/>
        </w:rPr>
      </w:pPr>
    </w:p>
    <w:p w:rsidR="00F07EBA" w:rsidRDefault="00DB79D2" w:rsidP="00DB79D2">
      <w:pPr>
        <w:pStyle w:val="oancuaDanhsach"/>
        <w:tabs>
          <w:tab w:val="left" w:pos="1170"/>
        </w:tabs>
        <w:ind w:left="-180"/>
        <w:jc w:val="both"/>
        <w:outlineLvl w:val="2"/>
        <w:rPr>
          <w:sz w:val="24"/>
          <w:szCs w:val="24"/>
        </w:rPr>
      </w:pPr>
      <w:r>
        <w:rPr>
          <w:sz w:val="24"/>
          <w:szCs w:val="24"/>
        </w:rPr>
        <w:br w:type="page"/>
      </w:r>
    </w:p>
    <w:p w:rsidR="00DB79D2" w:rsidRDefault="00DB79D2" w:rsidP="009B6382">
      <w:pPr>
        <w:pStyle w:val="oancuaDanhsach"/>
        <w:tabs>
          <w:tab w:val="left" w:pos="1170"/>
        </w:tabs>
        <w:ind w:left="-180"/>
        <w:jc w:val="both"/>
        <w:rPr>
          <w:sz w:val="24"/>
          <w:szCs w:val="24"/>
        </w:rPr>
      </w:pPr>
      <w:r>
        <w:rPr>
          <w:rFonts w:ascii="Times New Roman" w:hAnsi="Times New Roman"/>
          <w:noProof/>
          <w:sz w:val="24"/>
          <w:szCs w:val="24"/>
        </w:rPr>
        <w:lastRenderedPageBreak/>
        <w:drawing>
          <wp:inline distT="0" distB="0" distL="0" distR="0" wp14:anchorId="7508B724" wp14:editId="6A66E765">
            <wp:extent cx="5943600" cy="3567430"/>
            <wp:effectExtent l="0" t="0" r="0" b="0"/>
            <wp:docPr id="52" name="Picture 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567430"/>
                    </a:xfrm>
                    <a:prstGeom prst="rect">
                      <a:avLst/>
                    </a:prstGeom>
                    <a:noFill/>
                    <a:ln>
                      <a:noFill/>
                      <a:prstDash/>
                    </a:ln>
                  </pic:spPr>
                </pic:pic>
              </a:graphicData>
            </a:graphic>
          </wp:inline>
        </w:drawing>
      </w:r>
    </w:p>
    <w:p w:rsidR="00DB79D2" w:rsidRPr="00DB79D2" w:rsidRDefault="00DB79D2" w:rsidP="00E43E4A">
      <w:pPr>
        <w:pStyle w:val="oancuaDanhsach"/>
        <w:numPr>
          <w:ilvl w:val="0"/>
          <w:numId w:val="45"/>
        </w:numPr>
        <w:tabs>
          <w:tab w:val="left" w:pos="1170"/>
        </w:tabs>
        <w:ind w:left="1440"/>
        <w:jc w:val="both"/>
        <w:rPr>
          <w:sz w:val="24"/>
          <w:szCs w:val="24"/>
        </w:rPr>
      </w:pPr>
      <w:r w:rsidRPr="00F07EBA">
        <w:rPr>
          <w:rFonts w:ascii="Times New Roman" w:hAnsi="Times New Roman"/>
          <w:b/>
          <w:sz w:val="24"/>
          <w:szCs w:val="24"/>
        </w:rPr>
        <w:t>Danh sách các biến cố và xử lý tương ứng trên màn hình</w:t>
      </w:r>
    </w:p>
    <w:tbl>
      <w:tblPr>
        <w:tblW w:w="8550" w:type="dxa"/>
        <w:tblInd w:w="715" w:type="dxa"/>
        <w:tblLayout w:type="fixed"/>
        <w:tblCellMar>
          <w:left w:w="10" w:type="dxa"/>
          <w:right w:w="10" w:type="dxa"/>
        </w:tblCellMar>
        <w:tblLook w:val="04A0" w:firstRow="1" w:lastRow="0" w:firstColumn="1" w:lastColumn="0" w:noHBand="0" w:noVBand="1"/>
      </w:tblPr>
      <w:tblGrid>
        <w:gridCol w:w="719"/>
        <w:gridCol w:w="2883"/>
        <w:gridCol w:w="4948"/>
      </w:tblGrid>
      <w:tr w:rsidR="00DB79D2" w:rsidTr="001002C8">
        <w:tblPrEx>
          <w:tblCellMar>
            <w:top w:w="0" w:type="dxa"/>
            <w:bottom w:w="0" w:type="dxa"/>
          </w:tblCellMar>
        </w:tblPrEx>
        <w:trPr>
          <w:trHeight w:val="354"/>
        </w:trPr>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jc w:val="center"/>
              <w:rPr>
                <w:rFonts w:ascii="Times New Roman" w:hAnsi="Times New Roman"/>
                <w:b/>
                <w:sz w:val="24"/>
                <w:szCs w:val="24"/>
              </w:rPr>
            </w:pPr>
            <w:r>
              <w:rPr>
                <w:rFonts w:ascii="Times New Roman" w:hAnsi="Times New Roman"/>
                <w:b/>
                <w:sz w:val="24"/>
                <w:szCs w:val="24"/>
              </w:rPr>
              <w:t>STT</w:t>
            </w:r>
          </w:p>
        </w:tc>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jc w:val="center"/>
              <w:rPr>
                <w:rFonts w:ascii="Times New Roman" w:hAnsi="Times New Roman"/>
                <w:b/>
                <w:sz w:val="24"/>
                <w:szCs w:val="24"/>
              </w:rPr>
            </w:pPr>
            <w:r>
              <w:rPr>
                <w:rFonts w:ascii="Times New Roman" w:hAnsi="Times New Roman"/>
                <w:b/>
                <w:sz w:val="24"/>
                <w:szCs w:val="24"/>
              </w:rPr>
              <w:t>Biến cố</w:t>
            </w:r>
          </w:p>
        </w:tc>
        <w:tc>
          <w:tcPr>
            <w:tcW w:w="494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tabs>
                <w:tab w:val="left" w:pos="1032"/>
              </w:tabs>
              <w:jc w:val="center"/>
              <w:rPr>
                <w:rFonts w:ascii="Times New Roman" w:hAnsi="Times New Roman"/>
                <w:b/>
                <w:sz w:val="24"/>
                <w:szCs w:val="24"/>
              </w:rPr>
            </w:pPr>
            <w:r>
              <w:rPr>
                <w:rFonts w:ascii="Times New Roman" w:hAnsi="Times New Roman"/>
                <w:b/>
                <w:sz w:val="24"/>
                <w:szCs w:val="24"/>
              </w:rPr>
              <w:t>Xử lý</w:t>
            </w:r>
          </w:p>
        </w:tc>
      </w:tr>
      <w:tr w:rsidR="00DB79D2" w:rsidTr="001002C8">
        <w:tblPrEx>
          <w:tblCellMar>
            <w:top w:w="0" w:type="dxa"/>
            <w:bottom w:w="0" w:type="dxa"/>
          </w:tblCellMar>
        </w:tblPrEx>
        <w:trPr>
          <w:trHeight w:val="354"/>
        </w:trPr>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jc w:val="center"/>
              <w:rPr>
                <w:rFonts w:ascii="Times New Roman" w:hAnsi="Times New Roman"/>
                <w:b/>
                <w:sz w:val="24"/>
                <w:szCs w:val="24"/>
              </w:rPr>
            </w:pPr>
            <w:r>
              <w:rPr>
                <w:rFonts w:ascii="Times New Roman" w:hAnsi="Times New Roman"/>
                <w:b/>
                <w:sz w:val="24"/>
                <w:szCs w:val="24"/>
              </w:rPr>
              <w:t>1</w:t>
            </w:r>
          </w:p>
        </w:tc>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jc w:val="both"/>
              <w:rPr>
                <w:rFonts w:ascii="Times New Roman" w:hAnsi="Times New Roman"/>
                <w:sz w:val="24"/>
                <w:szCs w:val="24"/>
              </w:rPr>
            </w:pPr>
            <w:r>
              <w:rPr>
                <w:rFonts w:ascii="Times New Roman" w:hAnsi="Times New Roman"/>
                <w:sz w:val="24"/>
                <w:szCs w:val="24"/>
              </w:rPr>
              <w:t>Nhấn Item Hóa đơn trong ToolStripMenu</w:t>
            </w:r>
          </w:p>
        </w:tc>
        <w:tc>
          <w:tcPr>
            <w:tcW w:w="494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tabs>
                <w:tab w:val="left" w:pos="1032"/>
              </w:tabs>
              <w:jc w:val="both"/>
              <w:rPr>
                <w:rFonts w:ascii="Times New Roman" w:hAnsi="Times New Roman"/>
                <w:sz w:val="24"/>
                <w:szCs w:val="24"/>
              </w:rPr>
            </w:pPr>
            <w:r>
              <w:rPr>
                <w:rFonts w:ascii="Times New Roman" w:hAnsi="Times New Roman"/>
                <w:sz w:val="24"/>
                <w:szCs w:val="24"/>
              </w:rPr>
              <w:t>Hiển thị form Tra cứu hóa đơn</w:t>
            </w:r>
          </w:p>
        </w:tc>
      </w:tr>
      <w:tr w:rsidR="00DB79D2" w:rsidTr="001002C8">
        <w:tblPrEx>
          <w:tblCellMar>
            <w:top w:w="0" w:type="dxa"/>
            <w:bottom w:w="0" w:type="dxa"/>
          </w:tblCellMar>
        </w:tblPrEx>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jc w:val="center"/>
              <w:rPr>
                <w:rFonts w:ascii="Times New Roman" w:hAnsi="Times New Roman"/>
                <w:b/>
                <w:sz w:val="24"/>
                <w:szCs w:val="24"/>
              </w:rPr>
            </w:pPr>
            <w:r>
              <w:rPr>
                <w:rFonts w:ascii="Times New Roman" w:hAnsi="Times New Roman"/>
                <w:b/>
                <w:sz w:val="24"/>
                <w:szCs w:val="24"/>
              </w:rPr>
              <w:t>2</w:t>
            </w:r>
          </w:p>
        </w:tc>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jc w:val="both"/>
              <w:rPr>
                <w:rFonts w:ascii="Times New Roman" w:hAnsi="Times New Roman"/>
                <w:sz w:val="24"/>
                <w:szCs w:val="24"/>
              </w:rPr>
            </w:pPr>
            <w:r>
              <w:rPr>
                <w:rFonts w:ascii="Times New Roman" w:hAnsi="Times New Roman"/>
                <w:sz w:val="24"/>
                <w:szCs w:val="24"/>
              </w:rPr>
              <w:t>Nhấn Item Hợp đồng trong ToolStripMenu</w:t>
            </w:r>
          </w:p>
        </w:tc>
        <w:tc>
          <w:tcPr>
            <w:tcW w:w="494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jc w:val="both"/>
              <w:rPr>
                <w:rFonts w:ascii="Times New Roman" w:hAnsi="Times New Roman"/>
                <w:sz w:val="24"/>
                <w:szCs w:val="24"/>
              </w:rPr>
            </w:pPr>
            <w:r>
              <w:rPr>
                <w:rFonts w:ascii="Times New Roman" w:hAnsi="Times New Roman"/>
                <w:sz w:val="24"/>
                <w:szCs w:val="24"/>
              </w:rPr>
              <w:t xml:space="preserve">Hiển thị form Tra cứu hợp đồng </w:t>
            </w:r>
          </w:p>
        </w:tc>
      </w:tr>
      <w:tr w:rsidR="00DB79D2" w:rsidTr="001002C8">
        <w:tblPrEx>
          <w:tblCellMar>
            <w:top w:w="0" w:type="dxa"/>
            <w:bottom w:w="0" w:type="dxa"/>
          </w:tblCellMar>
        </w:tblPrEx>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jc w:val="center"/>
              <w:rPr>
                <w:rFonts w:ascii="Times New Roman" w:hAnsi="Times New Roman"/>
                <w:b/>
                <w:sz w:val="24"/>
                <w:szCs w:val="24"/>
              </w:rPr>
            </w:pPr>
            <w:r>
              <w:rPr>
                <w:rFonts w:ascii="Times New Roman" w:hAnsi="Times New Roman"/>
                <w:b/>
                <w:sz w:val="24"/>
                <w:szCs w:val="24"/>
              </w:rPr>
              <w:t>3</w:t>
            </w:r>
          </w:p>
        </w:tc>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jc w:val="both"/>
              <w:rPr>
                <w:rFonts w:ascii="Times New Roman" w:hAnsi="Times New Roman"/>
                <w:sz w:val="24"/>
                <w:szCs w:val="24"/>
              </w:rPr>
            </w:pPr>
            <w:r>
              <w:rPr>
                <w:rFonts w:ascii="Times New Roman" w:hAnsi="Times New Roman"/>
                <w:sz w:val="24"/>
                <w:szCs w:val="24"/>
              </w:rPr>
              <w:t>Nhấn Item Nhân viên trong ToolStripMenu</w:t>
            </w:r>
          </w:p>
        </w:tc>
        <w:tc>
          <w:tcPr>
            <w:tcW w:w="494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jc w:val="both"/>
              <w:rPr>
                <w:rFonts w:ascii="Times New Roman" w:hAnsi="Times New Roman"/>
                <w:sz w:val="24"/>
                <w:szCs w:val="24"/>
              </w:rPr>
            </w:pPr>
            <w:r>
              <w:rPr>
                <w:rFonts w:ascii="Times New Roman" w:hAnsi="Times New Roman"/>
                <w:sz w:val="24"/>
                <w:szCs w:val="24"/>
              </w:rPr>
              <w:t>Hiện thị form Tra cứu nhân viên</w:t>
            </w:r>
          </w:p>
        </w:tc>
      </w:tr>
    </w:tbl>
    <w:p w:rsidR="00DB79D2" w:rsidRDefault="00DB79D2" w:rsidP="00DB79D2">
      <w:pPr>
        <w:pStyle w:val="oancuaDanhsach"/>
        <w:tabs>
          <w:tab w:val="left" w:pos="1170"/>
        </w:tabs>
        <w:ind w:left="-180"/>
        <w:jc w:val="both"/>
        <w:outlineLvl w:val="2"/>
        <w:rPr>
          <w:sz w:val="24"/>
          <w:szCs w:val="24"/>
        </w:rPr>
      </w:pPr>
    </w:p>
    <w:p w:rsidR="00DB79D2" w:rsidRDefault="00DB79D2" w:rsidP="00DB79D2">
      <w:pPr>
        <w:pStyle w:val="oancuaDanhsach"/>
        <w:tabs>
          <w:tab w:val="left" w:pos="1170"/>
        </w:tabs>
        <w:ind w:left="-180"/>
        <w:jc w:val="both"/>
        <w:outlineLvl w:val="2"/>
        <w:rPr>
          <w:sz w:val="24"/>
          <w:szCs w:val="24"/>
        </w:rPr>
      </w:pPr>
      <w:r>
        <w:rPr>
          <w:sz w:val="24"/>
          <w:szCs w:val="24"/>
        </w:rPr>
        <w:br w:type="page"/>
      </w:r>
    </w:p>
    <w:p w:rsidR="00DB79D2" w:rsidRDefault="00DB79D2" w:rsidP="009B6382">
      <w:pPr>
        <w:pStyle w:val="oancuaDanhsach"/>
        <w:tabs>
          <w:tab w:val="left" w:pos="1170"/>
        </w:tabs>
        <w:ind w:left="-180"/>
        <w:jc w:val="both"/>
        <w:rPr>
          <w:sz w:val="24"/>
          <w:szCs w:val="24"/>
        </w:rPr>
      </w:pPr>
      <w:r>
        <w:rPr>
          <w:rFonts w:ascii="Times New Roman" w:hAnsi="Times New Roman"/>
          <w:noProof/>
          <w:sz w:val="24"/>
          <w:szCs w:val="24"/>
        </w:rPr>
        <w:lastRenderedPageBreak/>
        <w:drawing>
          <wp:inline distT="0" distB="0" distL="0" distR="0" wp14:anchorId="5E34D8E4" wp14:editId="2C718C8E">
            <wp:extent cx="5943600" cy="3493135"/>
            <wp:effectExtent l="0" t="0" r="0" b="0"/>
            <wp:docPr id="54" name="Picture 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493135"/>
                    </a:xfrm>
                    <a:prstGeom prst="rect">
                      <a:avLst/>
                    </a:prstGeom>
                    <a:noFill/>
                    <a:ln>
                      <a:noFill/>
                      <a:prstDash/>
                    </a:ln>
                  </pic:spPr>
                </pic:pic>
              </a:graphicData>
            </a:graphic>
          </wp:inline>
        </w:drawing>
      </w:r>
    </w:p>
    <w:p w:rsidR="00DB79D2" w:rsidRDefault="00DB79D2" w:rsidP="00DB79D2">
      <w:pPr>
        <w:pStyle w:val="oancuaDanhsach"/>
        <w:tabs>
          <w:tab w:val="left" w:pos="1170"/>
        </w:tabs>
        <w:ind w:left="-180"/>
        <w:jc w:val="both"/>
        <w:outlineLvl w:val="2"/>
        <w:rPr>
          <w:sz w:val="24"/>
          <w:szCs w:val="24"/>
        </w:rPr>
      </w:pPr>
    </w:p>
    <w:p w:rsidR="00DB79D2" w:rsidRPr="00DB79D2" w:rsidRDefault="00DB79D2" w:rsidP="00E43E4A">
      <w:pPr>
        <w:pStyle w:val="oancuaDanhsach"/>
        <w:numPr>
          <w:ilvl w:val="0"/>
          <w:numId w:val="45"/>
        </w:numPr>
        <w:tabs>
          <w:tab w:val="left" w:pos="1170"/>
        </w:tabs>
        <w:ind w:left="1440"/>
        <w:jc w:val="both"/>
        <w:rPr>
          <w:sz w:val="24"/>
          <w:szCs w:val="24"/>
        </w:rPr>
      </w:pPr>
      <w:r w:rsidRPr="00F07EBA">
        <w:rPr>
          <w:rFonts w:ascii="Times New Roman" w:hAnsi="Times New Roman"/>
          <w:b/>
          <w:sz w:val="24"/>
          <w:szCs w:val="24"/>
        </w:rPr>
        <w:t>Danh sách các biến cố và xử lý tương ứng trên màn hình</w:t>
      </w:r>
    </w:p>
    <w:p w:rsidR="00DB79D2" w:rsidRPr="00DB79D2" w:rsidRDefault="00DB79D2" w:rsidP="00DB79D2">
      <w:pPr>
        <w:pStyle w:val="oancuaDanhsach"/>
        <w:tabs>
          <w:tab w:val="left" w:pos="1170"/>
        </w:tabs>
        <w:ind w:left="1440"/>
        <w:jc w:val="both"/>
        <w:outlineLvl w:val="2"/>
        <w:rPr>
          <w:sz w:val="24"/>
          <w:szCs w:val="24"/>
        </w:rPr>
      </w:pPr>
    </w:p>
    <w:tbl>
      <w:tblPr>
        <w:tblW w:w="8460" w:type="dxa"/>
        <w:tblInd w:w="715" w:type="dxa"/>
        <w:tblLayout w:type="fixed"/>
        <w:tblCellMar>
          <w:left w:w="10" w:type="dxa"/>
          <w:right w:w="10" w:type="dxa"/>
        </w:tblCellMar>
        <w:tblLook w:val="04A0" w:firstRow="1" w:lastRow="0" w:firstColumn="1" w:lastColumn="0" w:noHBand="0" w:noVBand="1"/>
      </w:tblPr>
      <w:tblGrid>
        <w:gridCol w:w="719"/>
        <w:gridCol w:w="2883"/>
        <w:gridCol w:w="4858"/>
      </w:tblGrid>
      <w:tr w:rsidR="00DB79D2" w:rsidTr="001002C8">
        <w:tblPrEx>
          <w:tblCellMar>
            <w:top w:w="0" w:type="dxa"/>
            <w:bottom w:w="0" w:type="dxa"/>
          </w:tblCellMar>
        </w:tblPrEx>
        <w:trPr>
          <w:trHeight w:val="354"/>
        </w:trPr>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jc w:val="center"/>
              <w:rPr>
                <w:rFonts w:ascii="Times New Roman" w:hAnsi="Times New Roman"/>
                <w:b/>
                <w:sz w:val="24"/>
                <w:szCs w:val="24"/>
              </w:rPr>
            </w:pPr>
            <w:r>
              <w:rPr>
                <w:rFonts w:ascii="Times New Roman" w:hAnsi="Times New Roman"/>
                <w:b/>
                <w:sz w:val="24"/>
                <w:szCs w:val="24"/>
              </w:rPr>
              <w:t>STT</w:t>
            </w:r>
          </w:p>
        </w:tc>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jc w:val="center"/>
              <w:rPr>
                <w:rFonts w:ascii="Times New Roman" w:hAnsi="Times New Roman"/>
                <w:b/>
                <w:sz w:val="24"/>
                <w:szCs w:val="24"/>
              </w:rPr>
            </w:pPr>
            <w:r>
              <w:rPr>
                <w:rFonts w:ascii="Times New Roman" w:hAnsi="Times New Roman"/>
                <w:b/>
                <w:sz w:val="24"/>
                <w:szCs w:val="24"/>
              </w:rPr>
              <w:t>Biến cố</w:t>
            </w:r>
          </w:p>
        </w:tc>
        <w:tc>
          <w:tcPr>
            <w:tcW w:w="485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tabs>
                <w:tab w:val="left" w:pos="1032"/>
              </w:tabs>
              <w:jc w:val="center"/>
              <w:rPr>
                <w:rFonts w:ascii="Times New Roman" w:hAnsi="Times New Roman"/>
                <w:b/>
                <w:sz w:val="24"/>
                <w:szCs w:val="24"/>
              </w:rPr>
            </w:pPr>
            <w:r>
              <w:rPr>
                <w:rFonts w:ascii="Times New Roman" w:hAnsi="Times New Roman"/>
                <w:b/>
                <w:sz w:val="24"/>
                <w:szCs w:val="24"/>
              </w:rPr>
              <w:t>Xử lý</w:t>
            </w:r>
          </w:p>
        </w:tc>
      </w:tr>
      <w:tr w:rsidR="00DB79D2" w:rsidTr="001002C8">
        <w:tblPrEx>
          <w:tblCellMar>
            <w:top w:w="0" w:type="dxa"/>
            <w:bottom w:w="0" w:type="dxa"/>
          </w:tblCellMar>
        </w:tblPrEx>
        <w:trPr>
          <w:trHeight w:val="354"/>
        </w:trPr>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jc w:val="center"/>
              <w:rPr>
                <w:rFonts w:ascii="Times New Roman" w:hAnsi="Times New Roman"/>
                <w:b/>
                <w:sz w:val="24"/>
                <w:szCs w:val="24"/>
              </w:rPr>
            </w:pPr>
            <w:r>
              <w:rPr>
                <w:rFonts w:ascii="Times New Roman" w:hAnsi="Times New Roman"/>
                <w:b/>
                <w:sz w:val="24"/>
                <w:szCs w:val="24"/>
              </w:rPr>
              <w:t>1</w:t>
            </w:r>
          </w:p>
        </w:tc>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jc w:val="both"/>
              <w:rPr>
                <w:rFonts w:ascii="Times New Roman" w:hAnsi="Times New Roman"/>
                <w:sz w:val="24"/>
                <w:szCs w:val="24"/>
              </w:rPr>
            </w:pPr>
            <w:r>
              <w:rPr>
                <w:rFonts w:ascii="Times New Roman" w:hAnsi="Times New Roman"/>
                <w:sz w:val="24"/>
                <w:szCs w:val="24"/>
              </w:rPr>
              <w:t>Nhấn Item Lập báo cáo trong ToolStripMenu</w:t>
            </w:r>
          </w:p>
        </w:tc>
        <w:tc>
          <w:tcPr>
            <w:tcW w:w="485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tabs>
                <w:tab w:val="left" w:pos="1032"/>
              </w:tabs>
              <w:jc w:val="both"/>
              <w:rPr>
                <w:rFonts w:ascii="Times New Roman" w:hAnsi="Times New Roman"/>
                <w:sz w:val="24"/>
                <w:szCs w:val="24"/>
              </w:rPr>
            </w:pPr>
            <w:r>
              <w:rPr>
                <w:rFonts w:ascii="Times New Roman" w:hAnsi="Times New Roman"/>
                <w:sz w:val="24"/>
                <w:szCs w:val="24"/>
              </w:rPr>
              <w:t>Hiển thị form Lập báo cáo</w:t>
            </w:r>
          </w:p>
        </w:tc>
      </w:tr>
      <w:tr w:rsidR="00DB79D2" w:rsidTr="001002C8">
        <w:tblPrEx>
          <w:tblCellMar>
            <w:top w:w="0" w:type="dxa"/>
            <w:bottom w:w="0" w:type="dxa"/>
          </w:tblCellMar>
        </w:tblPrEx>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jc w:val="center"/>
              <w:rPr>
                <w:rFonts w:ascii="Times New Roman" w:hAnsi="Times New Roman"/>
                <w:b/>
                <w:sz w:val="24"/>
                <w:szCs w:val="24"/>
              </w:rPr>
            </w:pPr>
            <w:r>
              <w:rPr>
                <w:rFonts w:ascii="Times New Roman" w:hAnsi="Times New Roman"/>
                <w:b/>
                <w:sz w:val="24"/>
                <w:szCs w:val="24"/>
              </w:rPr>
              <w:t>2</w:t>
            </w:r>
          </w:p>
        </w:tc>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E64CF" w:rsidP="004862A3">
            <w:pPr>
              <w:jc w:val="both"/>
              <w:rPr>
                <w:rFonts w:ascii="Times New Roman" w:hAnsi="Times New Roman"/>
                <w:sz w:val="24"/>
                <w:szCs w:val="24"/>
              </w:rPr>
            </w:pPr>
            <w:r>
              <w:rPr>
                <w:rFonts w:ascii="Times New Roman" w:hAnsi="Times New Roman"/>
                <w:sz w:val="24"/>
                <w:szCs w:val="24"/>
              </w:rPr>
              <w:t xml:space="preserve">Nhấn Item Báo cáo doanh thu </w:t>
            </w:r>
            <w:r w:rsidR="00DB79D2">
              <w:rPr>
                <w:rFonts w:ascii="Times New Roman" w:hAnsi="Times New Roman"/>
                <w:sz w:val="24"/>
                <w:szCs w:val="24"/>
              </w:rPr>
              <w:t>trong ToolStripMenu</w:t>
            </w:r>
          </w:p>
        </w:tc>
        <w:tc>
          <w:tcPr>
            <w:tcW w:w="485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jc w:val="both"/>
              <w:rPr>
                <w:rFonts w:ascii="Times New Roman" w:hAnsi="Times New Roman"/>
                <w:sz w:val="24"/>
                <w:szCs w:val="24"/>
              </w:rPr>
            </w:pPr>
            <w:r>
              <w:rPr>
                <w:rFonts w:ascii="Times New Roman" w:hAnsi="Times New Roman"/>
                <w:sz w:val="24"/>
                <w:szCs w:val="24"/>
              </w:rPr>
              <w:t xml:space="preserve">Hiển thị form Báo cáo doanh thu </w:t>
            </w:r>
          </w:p>
        </w:tc>
      </w:tr>
    </w:tbl>
    <w:p w:rsidR="00DB79D2" w:rsidRDefault="00DB79D2" w:rsidP="00DB79D2">
      <w:pPr>
        <w:pStyle w:val="oancuaDanhsach"/>
        <w:tabs>
          <w:tab w:val="left" w:pos="1170"/>
        </w:tabs>
        <w:ind w:left="-180"/>
        <w:jc w:val="both"/>
        <w:outlineLvl w:val="2"/>
        <w:rPr>
          <w:sz w:val="24"/>
          <w:szCs w:val="24"/>
        </w:rPr>
      </w:pPr>
      <w:r>
        <w:rPr>
          <w:sz w:val="24"/>
          <w:szCs w:val="24"/>
        </w:rPr>
        <w:br w:type="page"/>
      </w:r>
    </w:p>
    <w:p w:rsidR="00DB79D2" w:rsidRDefault="00DB79D2" w:rsidP="00E43E4A">
      <w:pPr>
        <w:pStyle w:val="oancuaDanhsach"/>
        <w:numPr>
          <w:ilvl w:val="2"/>
          <w:numId w:val="10"/>
        </w:numPr>
        <w:tabs>
          <w:tab w:val="left" w:pos="1170"/>
        </w:tabs>
        <w:jc w:val="both"/>
        <w:outlineLvl w:val="3"/>
        <w:rPr>
          <w:rFonts w:ascii="Times New Roman" w:hAnsi="Times New Roman" w:cs="Times New Roman"/>
          <w:b/>
          <w:sz w:val="24"/>
          <w:szCs w:val="24"/>
        </w:rPr>
      </w:pPr>
      <w:bookmarkStart w:id="35" w:name="_Toc518344006"/>
      <w:r w:rsidRPr="00A37BAB">
        <w:rPr>
          <w:rFonts w:ascii="Times New Roman" w:hAnsi="Times New Roman" w:cs="Times New Roman"/>
          <w:b/>
          <w:sz w:val="24"/>
          <w:szCs w:val="24"/>
        </w:rPr>
        <w:lastRenderedPageBreak/>
        <w:t>Màn hình thông tin nhà hàng</w:t>
      </w:r>
      <w:bookmarkEnd w:id="35"/>
    </w:p>
    <w:p w:rsidR="00A37BAB" w:rsidRPr="00A37BAB" w:rsidRDefault="00A37BAB" w:rsidP="00A37BAB">
      <w:pPr>
        <w:pStyle w:val="oancuaDanhsach"/>
        <w:tabs>
          <w:tab w:val="left" w:pos="1170"/>
        </w:tabs>
        <w:ind w:left="1710"/>
        <w:jc w:val="both"/>
        <w:outlineLvl w:val="3"/>
        <w:rPr>
          <w:rFonts w:ascii="Times New Roman" w:hAnsi="Times New Roman" w:cs="Times New Roman"/>
          <w:b/>
          <w:sz w:val="24"/>
          <w:szCs w:val="24"/>
        </w:rPr>
      </w:pPr>
    </w:p>
    <w:p w:rsidR="00DB79D2" w:rsidRDefault="00DB79D2" w:rsidP="00A37BAB">
      <w:pPr>
        <w:pStyle w:val="oancuaDanhsach"/>
        <w:tabs>
          <w:tab w:val="left" w:pos="1170"/>
        </w:tabs>
        <w:ind w:left="630"/>
        <w:jc w:val="both"/>
        <w:rPr>
          <w:sz w:val="24"/>
          <w:szCs w:val="24"/>
        </w:rPr>
      </w:pPr>
      <w:r>
        <w:rPr>
          <w:rFonts w:ascii="Times New Roman" w:hAnsi="Times New Roman"/>
          <w:noProof/>
          <w:sz w:val="24"/>
          <w:szCs w:val="24"/>
        </w:rPr>
        <w:drawing>
          <wp:inline distT="0" distB="0" distL="0" distR="0" wp14:anchorId="08D96AC1" wp14:editId="17E11993">
            <wp:extent cx="5715000" cy="3781428"/>
            <wp:effectExtent l="0" t="0" r="0" b="9522"/>
            <wp:docPr id="55" name="Picture 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15000" cy="3781428"/>
                    </a:xfrm>
                    <a:prstGeom prst="rect">
                      <a:avLst/>
                    </a:prstGeom>
                    <a:noFill/>
                    <a:ln>
                      <a:noFill/>
                      <a:prstDash/>
                    </a:ln>
                  </pic:spPr>
                </pic:pic>
              </a:graphicData>
            </a:graphic>
          </wp:inline>
        </w:drawing>
      </w:r>
    </w:p>
    <w:p w:rsidR="00DB79D2" w:rsidRDefault="00DB79D2" w:rsidP="00DB79D2">
      <w:pPr>
        <w:pStyle w:val="oancuaDanhsach"/>
        <w:tabs>
          <w:tab w:val="left" w:pos="1170"/>
        </w:tabs>
        <w:ind w:left="630"/>
        <w:jc w:val="both"/>
        <w:outlineLvl w:val="2"/>
        <w:rPr>
          <w:sz w:val="24"/>
          <w:szCs w:val="24"/>
        </w:rPr>
      </w:pPr>
    </w:p>
    <w:p w:rsidR="00DB79D2" w:rsidRPr="00DB79D2" w:rsidRDefault="00DB79D2" w:rsidP="00E43E4A">
      <w:pPr>
        <w:pStyle w:val="oancuaDanhsach"/>
        <w:numPr>
          <w:ilvl w:val="0"/>
          <w:numId w:val="45"/>
        </w:numPr>
        <w:tabs>
          <w:tab w:val="left" w:pos="1170"/>
        </w:tabs>
        <w:ind w:left="1440"/>
        <w:jc w:val="both"/>
        <w:rPr>
          <w:sz w:val="24"/>
          <w:szCs w:val="24"/>
        </w:rPr>
      </w:pPr>
      <w:r w:rsidRPr="00F07EBA">
        <w:rPr>
          <w:rFonts w:ascii="Times New Roman" w:hAnsi="Times New Roman"/>
          <w:b/>
          <w:sz w:val="24"/>
          <w:szCs w:val="24"/>
        </w:rPr>
        <w:t>Danh sách các biến cố và xử lý tương ứng trên màn hình</w:t>
      </w:r>
    </w:p>
    <w:p w:rsidR="00DB79D2" w:rsidRPr="00DB79D2" w:rsidRDefault="00DB79D2" w:rsidP="00DB79D2">
      <w:pPr>
        <w:pStyle w:val="oancuaDanhsach"/>
        <w:tabs>
          <w:tab w:val="left" w:pos="1170"/>
        </w:tabs>
        <w:ind w:left="1440"/>
        <w:jc w:val="both"/>
        <w:outlineLvl w:val="2"/>
        <w:rPr>
          <w:sz w:val="24"/>
          <w:szCs w:val="24"/>
        </w:rPr>
      </w:pPr>
    </w:p>
    <w:tbl>
      <w:tblPr>
        <w:tblW w:w="8430" w:type="dxa"/>
        <w:tblInd w:w="715" w:type="dxa"/>
        <w:tblCellMar>
          <w:left w:w="10" w:type="dxa"/>
          <w:right w:w="10" w:type="dxa"/>
        </w:tblCellMar>
        <w:tblLook w:val="04A0" w:firstRow="1" w:lastRow="0" w:firstColumn="1" w:lastColumn="0" w:noHBand="0" w:noVBand="1"/>
      </w:tblPr>
      <w:tblGrid>
        <w:gridCol w:w="818"/>
        <w:gridCol w:w="1559"/>
        <w:gridCol w:w="1701"/>
        <w:gridCol w:w="2103"/>
        <w:gridCol w:w="2249"/>
      </w:tblGrid>
      <w:tr w:rsidR="00DB79D2" w:rsidTr="001002C8">
        <w:tblPrEx>
          <w:tblCellMar>
            <w:top w:w="0" w:type="dxa"/>
            <w:bottom w:w="0" w:type="dxa"/>
          </w:tblCellMar>
        </w:tblPrEx>
        <w:tc>
          <w:tcPr>
            <w:tcW w:w="8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B79D2" w:rsidRDefault="00DB79D2" w:rsidP="00DB79D2">
            <w:pPr>
              <w:pStyle w:val="oancuaDanhsach"/>
              <w:spacing w:after="0" w:line="240" w:lineRule="auto"/>
              <w:ind w:left="0"/>
              <w:jc w:val="center"/>
              <w:rPr>
                <w:rFonts w:ascii="Times New Roman" w:hAnsi="Times New Roman"/>
                <w:sz w:val="24"/>
                <w:szCs w:val="24"/>
              </w:rPr>
            </w:pPr>
            <w:r>
              <w:rPr>
                <w:rFonts w:ascii="Times New Roman" w:eastAsia="Calibri" w:hAnsi="Times New Roman"/>
                <w:sz w:val="24"/>
                <w:szCs w:val="24"/>
              </w:rPr>
              <w:t>STT</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B79D2" w:rsidRDefault="00DB79D2" w:rsidP="00DB79D2">
            <w:pPr>
              <w:pStyle w:val="oancuaDanhsach"/>
              <w:spacing w:after="0" w:line="240" w:lineRule="auto"/>
              <w:ind w:left="0" w:right="484"/>
              <w:jc w:val="center"/>
              <w:rPr>
                <w:rFonts w:ascii="Times New Roman" w:hAnsi="Times New Roman"/>
                <w:sz w:val="24"/>
                <w:szCs w:val="24"/>
              </w:rPr>
            </w:pPr>
            <w:r>
              <w:rPr>
                <w:rFonts w:ascii="Times New Roman" w:eastAsia="Calibri" w:hAnsi="Times New Roman"/>
                <w:sz w:val="24"/>
                <w:szCs w:val="24"/>
              </w:rPr>
              <w:t>Tên</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B79D2" w:rsidRDefault="00DB79D2" w:rsidP="00DB79D2">
            <w:pPr>
              <w:pStyle w:val="oancuaDanhsach"/>
              <w:spacing w:after="0" w:line="240" w:lineRule="auto"/>
              <w:ind w:left="0"/>
              <w:jc w:val="center"/>
              <w:rPr>
                <w:rFonts w:ascii="Times New Roman" w:hAnsi="Times New Roman"/>
                <w:sz w:val="24"/>
                <w:szCs w:val="24"/>
              </w:rPr>
            </w:pPr>
            <w:r>
              <w:rPr>
                <w:rFonts w:ascii="Times New Roman" w:eastAsia="Calibri" w:hAnsi="Times New Roman"/>
                <w:sz w:val="24"/>
                <w:szCs w:val="24"/>
              </w:rPr>
              <w:t>Kiểu</w:t>
            </w:r>
          </w:p>
        </w:tc>
        <w:tc>
          <w:tcPr>
            <w:tcW w:w="21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B79D2" w:rsidRDefault="00DB79D2" w:rsidP="00DB79D2">
            <w:pPr>
              <w:pStyle w:val="oancuaDanhsach"/>
              <w:spacing w:after="0" w:line="240" w:lineRule="auto"/>
              <w:ind w:left="0"/>
              <w:jc w:val="center"/>
              <w:rPr>
                <w:rFonts w:ascii="Times New Roman" w:hAnsi="Times New Roman"/>
                <w:sz w:val="24"/>
                <w:szCs w:val="24"/>
              </w:rPr>
            </w:pPr>
            <w:r>
              <w:rPr>
                <w:rFonts w:ascii="Times New Roman" w:eastAsia="Calibri" w:hAnsi="Times New Roman"/>
                <w:sz w:val="24"/>
                <w:szCs w:val="24"/>
              </w:rPr>
              <w:t>Ràng buộc</w:t>
            </w:r>
          </w:p>
        </w:tc>
        <w:tc>
          <w:tcPr>
            <w:tcW w:w="22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B79D2" w:rsidRDefault="00DB79D2" w:rsidP="00DB79D2">
            <w:pPr>
              <w:pStyle w:val="oancuaDanhsach"/>
              <w:spacing w:after="0" w:line="240" w:lineRule="auto"/>
              <w:ind w:left="0"/>
              <w:jc w:val="center"/>
              <w:rPr>
                <w:rFonts w:ascii="Times New Roman" w:hAnsi="Times New Roman"/>
                <w:sz w:val="24"/>
                <w:szCs w:val="24"/>
              </w:rPr>
            </w:pPr>
            <w:r>
              <w:rPr>
                <w:rFonts w:ascii="Times New Roman" w:eastAsia="Calibri" w:hAnsi="Times New Roman"/>
                <w:sz w:val="24"/>
                <w:szCs w:val="24"/>
              </w:rPr>
              <w:t>Chức năng</w:t>
            </w:r>
          </w:p>
        </w:tc>
      </w:tr>
      <w:tr w:rsidR="00DB79D2" w:rsidTr="001002C8">
        <w:tblPrEx>
          <w:tblCellMar>
            <w:top w:w="0" w:type="dxa"/>
            <w:bottom w:w="0" w:type="dxa"/>
          </w:tblCellMar>
        </w:tblPrEx>
        <w:trPr>
          <w:trHeight w:val="154"/>
        </w:trPr>
        <w:tc>
          <w:tcPr>
            <w:tcW w:w="8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B79D2" w:rsidRDefault="00DB79D2" w:rsidP="00DB79D2">
            <w:pPr>
              <w:pStyle w:val="oancuaDanhsach"/>
              <w:spacing w:after="0" w:line="240" w:lineRule="auto"/>
              <w:ind w:left="0"/>
              <w:jc w:val="center"/>
              <w:rPr>
                <w:rFonts w:ascii="Times New Roman" w:hAnsi="Times New Roman"/>
                <w:sz w:val="24"/>
                <w:szCs w:val="24"/>
              </w:rPr>
            </w:pPr>
            <w:r>
              <w:rPr>
                <w:rFonts w:ascii="Times New Roman" w:eastAsia="Calibri" w:hAnsi="Times New Roman"/>
                <w:sz w:val="24"/>
                <w:szCs w:val="24"/>
              </w:rPr>
              <w:t>1</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B79D2" w:rsidRDefault="00DB79D2" w:rsidP="00DB79D2">
            <w:pPr>
              <w:pStyle w:val="oancuaDanhsach"/>
              <w:spacing w:after="0" w:line="240" w:lineRule="auto"/>
              <w:ind w:left="0"/>
              <w:jc w:val="center"/>
              <w:rPr>
                <w:rFonts w:ascii="Times New Roman" w:hAnsi="Times New Roman"/>
                <w:sz w:val="24"/>
                <w:szCs w:val="24"/>
              </w:rPr>
            </w:pPr>
            <w:r>
              <w:rPr>
                <w:rFonts w:ascii="Times New Roman" w:eastAsia="Calibri" w:hAnsi="Times New Roman"/>
                <w:sz w:val="24"/>
                <w:szCs w:val="24"/>
              </w:rPr>
              <w:t>Thoát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B79D2" w:rsidRDefault="00DB79D2" w:rsidP="00DB79D2">
            <w:pPr>
              <w:pStyle w:val="oancuaDanhsach"/>
              <w:spacing w:after="0" w:line="240" w:lineRule="auto"/>
              <w:ind w:left="0"/>
              <w:jc w:val="center"/>
              <w:rPr>
                <w:rFonts w:ascii="Times New Roman" w:hAnsi="Times New Roman"/>
                <w:sz w:val="24"/>
                <w:szCs w:val="24"/>
              </w:rPr>
            </w:pPr>
            <w:r>
              <w:rPr>
                <w:rFonts w:ascii="Times New Roman" w:eastAsia="Calibri" w:hAnsi="Times New Roman"/>
                <w:sz w:val="24"/>
                <w:szCs w:val="24"/>
              </w:rPr>
              <w:t>Button</w:t>
            </w:r>
          </w:p>
        </w:tc>
        <w:tc>
          <w:tcPr>
            <w:tcW w:w="21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B79D2" w:rsidRDefault="00DB79D2" w:rsidP="00DB79D2">
            <w:pPr>
              <w:pStyle w:val="oancuaDanhsach"/>
              <w:spacing w:after="0" w:line="240" w:lineRule="auto"/>
              <w:ind w:left="0"/>
              <w:jc w:val="center"/>
              <w:rPr>
                <w:rFonts w:ascii="Times New Roman" w:hAnsi="Times New Roman"/>
                <w:sz w:val="24"/>
                <w:szCs w:val="24"/>
              </w:rPr>
            </w:pPr>
          </w:p>
        </w:tc>
        <w:tc>
          <w:tcPr>
            <w:tcW w:w="22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B79D2" w:rsidRDefault="00DB79D2" w:rsidP="00DB79D2">
            <w:pPr>
              <w:pStyle w:val="oancuaDanhsach"/>
              <w:spacing w:after="0" w:line="240" w:lineRule="auto"/>
              <w:ind w:left="0"/>
              <w:jc w:val="center"/>
              <w:rPr>
                <w:rFonts w:ascii="Times New Roman" w:hAnsi="Times New Roman"/>
                <w:sz w:val="24"/>
                <w:szCs w:val="24"/>
              </w:rPr>
            </w:pPr>
            <w:r>
              <w:rPr>
                <w:rFonts w:ascii="Times New Roman" w:eastAsia="Calibri" w:hAnsi="Times New Roman"/>
                <w:sz w:val="24"/>
                <w:szCs w:val="24"/>
              </w:rPr>
              <w:t>Thoát form hiện tại trở về màn hình chính</w:t>
            </w:r>
          </w:p>
        </w:tc>
      </w:tr>
    </w:tbl>
    <w:p w:rsidR="00DB79D2" w:rsidRDefault="00DB79D2" w:rsidP="00DB79D2">
      <w:pPr>
        <w:pStyle w:val="oancuaDanhsach"/>
        <w:tabs>
          <w:tab w:val="left" w:pos="1170"/>
        </w:tabs>
        <w:ind w:left="630"/>
        <w:jc w:val="both"/>
        <w:outlineLvl w:val="2"/>
        <w:rPr>
          <w:sz w:val="24"/>
          <w:szCs w:val="24"/>
        </w:rPr>
      </w:pPr>
      <w:r>
        <w:rPr>
          <w:sz w:val="24"/>
          <w:szCs w:val="24"/>
        </w:rPr>
        <w:br w:type="page"/>
      </w:r>
    </w:p>
    <w:p w:rsidR="00DB79D2" w:rsidRDefault="00DB79D2" w:rsidP="00E43E4A">
      <w:pPr>
        <w:pStyle w:val="oancuaDanhsach"/>
        <w:numPr>
          <w:ilvl w:val="2"/>
          <w:numId w:val="10"/>
        </w:numPr>
        <w:tabs>
          <w:tab w:val="left" w:pos="1170"/>
        </w:tabs>
        <w:jc w:val="both"/>
        <w:outlineLvl w:val="3"/>
        <w:rPr>
          <w:rFonts w:ascii="Times New Roman" w:hAnsi="Times New Roman" w:cs="Times New Roman"/>
          <w:b/>
          <w:sz w:val="24"/>
          <w:szCs w:val="24"/>
        </w:rPr>
      </w:pPr>
      <w:bookmarkStart w:id="36" w:name="_Toc518344007"/>
      <w:r w:rsidRPr="00A37BAB">
        <w:rPr>
          <w:rFonts w:ascii="Times New Roman" w:hAnsi="Times New Roman" w:cs="Times New Roman"/>
          <w:b/>
          <w:sz w:val="24"/>
          <w:szCs w:val="24"/>
        </w:rPr>
        <w:lastRenderedPageBreak/>
        <w:t>Màn hình thông tin tiệc</w:t>
      </w:r>
      <w:bookmarkEnd w:id="36"/>
    </w:p>
    <w:p w:rsidR="00A37BAB" w:rsidRPr="00A37BAB" w:rsidRDefault="00A37BAB" w:rsidP="00A37BAB">
      <w:pPr>
        <w:pStyle w:val="oancuaDanhsach"/>
        <w:tabs>
          <w:tab w:val="left" w:pos="1170"/>
        </w:tabs>
        <w:ind w:left="1710"/>
        <w:jc w:val="both"/>
        <w:outlineLvl w:val="3"/>
        <w:rPr>
          <w:rFonts w:ascii="Times New Roman" w:hAnsi="Times New Roman" w:cs="Times New Roman"/>
          <w:b/>
          <w:sz w:val="24"/>
          <w:szCs w:val="24"/>
        </w:rPr>
      </w:pPr>
    </w:p>
    <w:p w:rsidR="00DB79D2" w:rsidRDefault="00DB79D2" w:rsidP="00A37BAB">
      <w:pPr>
        <w:pStyle w:val="oancuaDanhsach"/>
        <w:tabs>
          <w:tab w:val="left" w:pos="1170"/>
        </w:tabs>
        <w:ind w:left="-180"/>
        <w:jc w:val="both"/>
        <w:rPr>
          <w:sz w:val="24"/>
          <w:szCs w:val="24"/>
        </w:rPr>
      </w:pPr>
      <w:r>
        <w:rPr>
          <w:rFonts w:ascii="Times New Roman" w:hAnsi="Times New Roman"/>
          <w:noProof/>
          <w:sz w:val="24"/>
          <w:szCs w:val="24"/>
        </w:rPr>
        <w:drawing>
          <wp:inline distT="0" distB="0" distL="0" distR="0" wp14:anchorId="369218CF" wp14:editId="1DCE9C23">
            <wp:extent cx="6353175" cy="5229225"/>
            <wp:effectExtent l="0" t="0" r="9525" b="9525"/>
            <wp:docPr id="56" name="Picture 79" descr="https://documents.lucidchart.com/documents/ece8132d-6206-4c98-82dd-109ead818ce5/pages/0_0?a=1344&amp;x=144&amp;y=46&amp;w=1232&amp;h=1212&amp;store=1&amp;accept=image%2F*&amp;auth=LCA%20595a40a100d89a0193e888e436398cda7313c40d-ts%3D15305092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a:stretch>
                      <a:fillRect/>
                    </a:stretch>
                  </pic:blipFill>
                  <pic:spPr>
                    <a:xfrm>
                      <a:off x="0" y="0"/>
                      <a:ext cx="6353175" cy="5229225"/>
                    </a:xfrm>
                    <a:prstGeom prst="rect">
                      <a:avLst/>
                    </a:prstGeom>
                    <a:noFill/>
                    <a:ln>
                      <a:noFill/>
                      <a:prstDash/>
                    </a:ln>
                  </pic:spPr>
                </pic:pic>
              </a:graphicData>
            </a:graphic>
          </wp:inline>
        </w:drawing>
      </w:r>
    </w:p>
    <w:p w:rsidR="00DB79D2" w:rsidRPr="004862A3" w:rsidRDefault="00DB79D2" w:rsidP="00E43E4A">
      <w:pPr>
        <w:pStyle w:val="oancuaDanhsach"/>
        <w:numPr>
          <w:ilvl w:val="0"/>
          <w:numId w:val="45"/>
        </w:numPr>
        <w:tabs>
          <w:tab w:val="left" w:pos="1170"/>
        </w:tabs>
        <w:ind w:left="1440"/>
        <w:jc w:val="both"/>
        <w:rPr>
          <w:rFonts w:ascii="Times New Roman" w:hAnsi="Times New Roman"/>
          <w:b/>
          <w:sz w:val="24"/>
          <w:szCs w:val="24"/>
        </w:rPr>
      </w:pPr>
      <w:r w:rsidRPr="00F07EBA">
        <w:rPr>
          <w:rFonts w:ascii="Times New Roman" w:hAnsi="Times New Roman"/>
          <w:b/>
          <w:sz w:val="24"/>
          <w:szCs w:val="24"/>
        </w:rPr>
        <w:t>Danh sách các biến cố và xử lý tương ứng trên màn hình</w:t>
      </w:r>
    </w:p>
    <w:tbl>
      <w:tblPr>
        <w:tblW w:w="8370" w:type="dxa"/>
        <w:tblInd w:w="715" w:type="dxa"/>
        <w:tblLayout w:type="fixed"/>
        <w:tblCellMar>
          <w:left w:w="10" w:type="dxa"/>
          <w:right w:w="10" w:type="dxa"/>
        </w:tblCellMar>
        <w:tblLook w:val="04A0" w:firstRow="1" w:lastRow="0" w:firstColumn="1" w:lastColumn="0" w:noHBand="0" w:noVBand="1"/>
      </w:tblPr>
      <w:tblGrid>
        <w:gridCol w:w="719"/>
        <w:gridCol w:w="2883"/>
        <w:gridCol w:w="4768"/>
      </w:tblGrid>
      <w:tr w:rsidR="00DB79D2" w:rsidTr="001002C8">
        <w:tblPrEx>
          <w:tblCellMar>
            <w:top w:w="0" w:type="dxa"/>
            <w:bottom w:w="0" w:type="dxa"/>
          </w:tblCellMar>
        </w:tblPrEx>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rPr>
                <w:rFonts w:ascii="Times New Roman" w:hAnsi="Times New Roman"/>
                <w:sz w:val="24"/>
                <w:szCs w:val="24"/>
              </w:rPr>
            </w:pPr>
            <w:r>
              <w:rPr>
                <w:rFonts w:ascii="Times New Roman" w:hAnsi="Times New Roman"/>
                <w:sz w:val="24"/>
                <w:szCs w:val="24"/>
              </w:rPr>
              <w:t>STT</w:t>
            </w:r>
          </w:p>
        </w:tc>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jc w:val="center"/>
              <w:rPr>
                <w:rFonts w:ascii="Times New Roman" w:hAnsi="Times New Roman"/>
                <w:sz w:val="24"/>
                <w:szCs w:val="24"/>
              </w:rPr>
            </w:pPr>
            <w:r>
              <w:rPr>
                <w:rFonts w:ascii="Times New Roman" w:hAnsi="Times New Roman"/>
                <w:sz w:val="24"/>
                <w:szCs w:val="24"/>
              </w:rPr>
              <w:t>Biến cố</w:t>
            </w:r>
          </w:p>
        </w:tc>
        <w:tc>
          <w:tcPr>
            <w:tcW w:w="47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jc w:val="center"/>
              <w:rPr>
                <w:rFonts w:ascii="Times New Roman" w:hAnsi="Times New Roman"/>
                <w:sz w:val="24"/>
                <w:szCs w:val="24"/>
              </w:rPr>
            </w:pPr>
            <w:r>
              <w:rPr>
                <w:rFonts w:ascii="Times New Roman" w:hAnsi="Times New Roman"/>
                <w:sz w:val="24"/>
                <w:szCs w:val="24"/>
              </w:rPr>
              <w:t>Xử lý</w:t>
            </w:r>
          </w:p>
        </w:tc>
      </w:tr>
      <w:tr w:rsidR="00DB79D2" w:rsidTr="001002C8">
        <w:tblPrEx>
          <w:tblCellMar>
            <w:top w:w="0" w:type="dxa"/>
            <w:bottom w:w="0" w:type="dxa"/>
          </w:tblCellMar>
        </w:tblPrEx>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jc w:val="center"/>
              <w:rPr>
                <w:rFonts w:ascii="Times New Roman" w:hAnsi="Times New Roman"/>
                <w:sz w:val="24"/>
                <w:szCs w:val="24"/>
              </w:rPr>
            </w:pPr>
            <w:r>
              <w:rPr>
                <w:rFonts w:ascii="Times New Roman" w:hAnsi="Times New Roman"/>
                <w:sz w:val="24"/>
                <w:szCs w:val="24"/>
              </w:rPr>
              <w:t>25</w:t>
            </w:r>
          </w:p>
        </w:tc>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jc w:val="both"/>
              <w:rPr>
                <w:rFonts w:ascii="Times New Roman" w:hAnsi="Times New Roman"/>
                <w:sz w:val="24"/>
                <w:szCs w:val="24"/>
              </w:rPr>
            </w:pPr>
            <w:r>
              <w:rPr>
                <w:rFonts w:ascii="Times New Roman" w:hAnsi="Times New Roman"/>
                <w:sz w:val="24"/>
                <w:szCs w:val="24"/>
              </w:rPr>
              <w:t xml:space="preserve">Chọn button Thêm </w:t>
            </w:r>
          </w:p>
        </w:tc>
        <w:tc>
          <w:tcPr>
            <w:tcW w:w="47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jc w:val="both"/>
              <w:rPr>
                <w:rFonts w:ascii="Times New Roman" w:hAnsi="Times New Roman"/>
                <w:sz w:val="24"/>
                <w:szCs w:val="24"/>
              </w:rPr>
            </w:pPr>
            <w:r>
              <w:rPr>
                <w:rFonts w:ascii="Times New Roman" w:hAnsi="Times New Roman"/>
                <w:sz w:val="24"/>
                <w:szCs w:val="24"/>
              </w:rPr>
              <w:t>Thêm Sảnh mới xuống cơ sở dữ liệu</w:t>
            </w:r>
          </w:p>
        </w:tc>
      </w:tr>
      <w:tr w:rsidR="00DB79D2" w:rsidTr="001002C8">
        <w:tblPrEx>
          <w:tblCellMar>
            <w:top w:w="0" w:type="dxa"/>
            <w:bottom w:w="0" w:type="dxa"/>
          </w:tblCellMar>
        </w:tblPrEx>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jc w:val="center"/>
              <w:rPr>
                <w:rFonts w:ascii="Times New Roman" w:hAnsi="Times New Roman"/>
                <w:sz w:val="24"/>
                <w:szCs w:val="24"/>
              </w:rPr>
            </w:pPr>
            <w:r>
              <w:rPr>
                <w:rFonts w:ascii="Times New Roman" w:hAnsi="Times New Roman"/>
                <w:sz w:val="24"/>
                <w:szCs w:val="24"/>
              </w:rPr>
              <w:t>26</w:t>
            </w:r>
          </w:p>
        </w:tc>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jc w:val="both"/>
              <w:rPr>
                <w:rFonts w:ascii="Times New Roman" w:hAnsi="Times New Roman"/>
                <w:sz w:val="24"/>
                <w:szCs w:val="24"/>
              </w:rPr>
            </w:pPr>
            <w:r>
              <w:rPr>
                <w:rFonts w:ascii="Times New Roman" w:hAnsi="Times New Roman"/>
                <w:sz w:val="24"/>
                <w:szCs w:val="24"/>
              </w:rPr>
              <w:t xml:space="preserve">Chọn button Xóa </w:t>
            </w:r>
          </w:p>
        </w:tc>
        <w:tc>
          <w:tcPr>
            <w:tcW w:w="47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jc w:val="both"/>
              <w:rPr>
                <w:rFonts w:ascii="Times New Roman" w:hAnsi="Times New Roman"/>
                <w:sz w:val="24"/>
                <w:szCs w:val="24"/>
              </w:rPr>
            </w:pPr>
            <w:proofErr w:type="gramStart"/>
            <w:r>
              <w:rPr>
                <w:rFonts w:ascii="Times New Roman" w:hAnsi="Times New Roman"/>
                <w:sz w:val="24"/>
                <w:szCs w:val="24"/>
              </w:rPr>
              <w:t>Xóa  thông</w:t>
            </w:r>
            <w:proofErr w:type="gramEnd"/>
            <w:r>
              <w:rPr>
                <w:rFonts w:ascii="Times New Roman" w:hAnsi="Times New Roman"/>
                <w:sz w:val="24"/>
                <w:szCs w:val="24"/>
              </w:rPr>
              <w:t xml:space="preserve"> tin Sảnh trên Datagridview sau đó dữ liệu sẽ lưu xuống cơ sở dữ liệu .</w:t>
            </w:r>
          </w:p>
        </w:tc>
      </w:tr>
      <w:tr w:rsidR="00DB79D2" w:rsidTr="001002C8">
        <w:tblPrEx>
          <w:tblCellMar>
            <w:top w:w="0" w:type="dxa"/>
            <w:bottom w:w="0" w:type="dxa"/>
          </w:tblCellMar>
        </w:tblPrEx>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jc w:val="center"/>
              <w:rPr>
                <w:rFonts w:ascii="Times New Roman" w:hAnsi="Times New Roman"/>
                <w:sz w:val="24"/>
                <w:szCs w:val="24"/>
              </w:rPr>
            </w:pPr>
            <w:r>
              <w:rPr>
                <w:rFonts w:ascii="Times New Roman" w:hAnsi="Times New Roman"/>
                <w:sz w:val="24"/>
                <w:szCs w:val="24"/>
              </w:rPr>
              <w:t>27</w:t>
            </w:r>
          </w:p>
        </w:tc>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jc w:val="both"/>
              <w:rPr>
                <w:rFonts w:ascii="Times New Roman" w:hAnsi="Times New Roman"/>
                <w:sz w:val="24"/>
                <w:szCs w:val="24"/>
              </w:rPr>
            </w:pPr>
            <w:r>
              <w:rPr>
                <w:rFonts w:ascii="Times New Roman" w:hAnsi="Times New Roman"/>
                <w:sz w:val="24"/>
                <w:szCs w:val="24"/>
              </w:rPr>
              <w:t>Chọn button Sửa</w:t>
            </w:r>
          </w:p>
        </w:tc>
        <w:tc>
          <w:tcPr>
            <w:tcW w:w="47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jc w:val="both"/>
              <w:rPr>
                <w:rFonts w:ascii="Times New Roman" w:hAnsi="Times New Roman"/>
                <w:sz w:val="24"/>
                <w:szCs w:val="24"/>
              </w:rPr>
            </w:pPr>
            <w:r>
              <w:rPr>
                <w:rFonts w:ascii="Times New Roman" w:hAnsi="Times New Roman"/>
                <w:sz w:val="24"/>
                <w:szCs w:val="24"/>
              </w:rPr>
              <w:t>Sửa thông tin Sảnh trên Datagridview sau đó dữ liệu sẽ lưu xuống cơ sở dữ liệu</w:t>
            </w:r>
          </w:p>
        </w:tc>
      </w:tr>
      <w:tr w:rsidR="00DB79D2" w:rsidTr="001002C8">
        <w:tblPrEx>
          <w:tblCellMar>
            <w:top w:w="0" w:type="dxa"/>
            <w:bottom w:w="0" w:type="dxa"/>
          </w:tblCellMar>
        </w:tblPrEx>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jc w:val="center"/>
              <w:rPr>
                <w:rFonts w:ascii="Times New Roman" w:hAnsi="Times New Roman"/>
                <w:sz w:val="24"/>
                <w:szCs w:val="24"/>
              </w:rPr>
            </w:pPr>
            <w:r>
              <w:rPr>
                <w:rFonts w:ascii="Times New Roman" w:hAnsi="Times New Roman"/>
                <w:sz w:val="24"/>
                <w:szCs w:val="24"/>
              </w:rPr>
              <w:t>29</w:t>
            </w:r>
          </w:p>
        </w:tc>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jc w:val="both"/>
              <w:rPr>
                <w:rFonts w:ascii="Times New Roman" w:hAnsi="Times New Roman"/>
                <w:sz w:val="24"/>
                <w:szCs w:val="24"/>
              </w:rPr>
            </w:pPr>
            <w:r>
              <w:rPr>
                <w:rFonts w:ascii="Times New Roman" w:hAnsi="Times New Roman"/>
                <w:sz w:val="24"/>
                <w:szCs w:val="24"/>
              </w:rPr>
              <w:t xml:space="preserve">Chọn button Đặt tiệc </w:t>
            </w:r>
          </w:p>
        </w:tc>
        <w:tc>
          <w:tcPr>
            <w:tcW w:w="47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jc w:val="both"/>
              <w:rPr>
                <w:rFonts w:ascii="Times New Roman" w:hAnsi="Times New Roman"/>
                <w:sz w:val="24"/>
                <w:szCs w:val="24"/>
              </w:rPr>
            </w:pPr>
            <w:r>
              <w:rPr>
                <w:rFonts w:ascii="Times New Roman" w:hAnsi="Times New Roman"/>
                <w:sz w:val="24"/>
                <w:szCs w:val="24"/>
              </w:rPr>
              <w:t xml:space="preserve">Hiện thị form Lập hợp đồng </w:t>
            </w:r>
          </w:p>
        </w:tc>
      </w:tr>
      <w:tr w:rsidR="00DB79D2" w:rsidTr="001002C8">
        <w:tblPrEx>
          <w:tblCellMar>
            <w:top w:w="0" w:type="dxa"/>
            <w:bottom w:w="0" w:type="dxa"/>
          </w:tblCellMar>
        </w:tblPrEx>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jc w:val="center"/>
              <w:rPr>
                <w:rFonts w:ascii="Times New Roman" w:hAnsi="Times New Roman"/>
                <w:sz w:val="24"/>
                <w:szCs w:val="24"/>
              </w:rPr>
            </w:pPr>
            <w:r>
              <w:rPr>
                <w:rFonts w:ascii="Times New Roman" w:hAnsi="Times New Roman"/>
                <w:sz w:val="24"/>
                <w:szCs w:val="24"/>
              </w:rPr>
              <w:lastRenderedPageBreak/>
              <w:t>30</w:t>
            </w:r>
          </w:p>
        </w:tc>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jc w:val="both"/>
              <w:rPr>
                <w:rFonts w:ascii="Times New Roman" w:hAnsi="Times New Roman"/>
                <w:sz w:val="24"/>
                <w:szCs w:val="24"/>
              </w:rPr>
            </w:pPr>
            <w:r>
              <w:rPr>
                <w:rFonts w:ascii="Times New Roman" w:hAnsi="Times New Roman"/>
                <w:sz w:val="24"/>
                <w:szCs w:val="24"/>
              </w:rPr>
              <w:t>Chọn button Thoát</w:t>
            </w:r>
          </w:p>
        </w:tc>
        <w:tc>
          <w:tcPr>
            <w:tcW w:w="47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jc w:val="both"/>
              <w:rPr>
                <w:rFonts w:ascii="Times New Roman" w:hAnsi="Times New Roman"/>
                <w:sz w:val="24"/>
                <w:szCs w:val="24"/>
              </w:rPr>
            </w:pPr>
            <w:r>
              <w:rPr>
                <w:rFonts w:ascii="Times New Roman" w:hAnsi="Times New Roman"/>
                <w:sz w:val="24"/>
                <w:szCs w:val="24"/>
              </w:rPr>
              <w:t>Thoát form hiện tại quay lại form Màn hình chính</w:t>
            </w:r>
          </w:p>
        </w:tc>
      </w:tr>
    </w:tbl>
    <w:p w:rsidR="00DB79D2" w:rsidRDefault="00DB79D2" w:rsidP="00DB79D2">
      <w:pPr>
        <w:pStyle w:val="oancuaDanhsach"/>
        <w:tabs>
          <w:tab w:val="left" w:pos="1170"/>
        </w:tabs>
        <w:ind w:left="-360"/>
        <w:jc w:val="both"/>
        <w:outlineLvl w:val="2"/>
        <w:rPr>
          <w:sz w:val="24"/>
          <w:szCs w:val="24"/>
        </w:rPr>
      </w:pPr>
    </w:p>
    <w:p w:rsidR="00DB79D2" w:rsidRPr="00DB79D2" w:rsidRDefault="00DB79D2" w:rsidP="00E43E4A">
      <w:pPr>
        <w:pStyle w:val="oancuaDanhsach"/>
        <w:numPr>
          <w:ilvl w:val="0"/>
          <w:numId w:val="45"/>
        </w:numPr>
        <w:tabs>
          <w:tab w:val="left" w:pos="1170"/>
        </w:tabs>
        <w:ind w:left="1440"/>
        <w:jc w:val="both"/>
        <w:rPr>
          <w:sz w:val="24"/>
          <w:szCs w:val="24"/>
        </w:rPr>
      </w:pPr>
      <w:r>
        <w:rPr>
          <w:rFonts w:ascii="Times New Roman" w:hAnsi="Times New Roman"/>
          <w:b/>
          <w:sz w:val="24"/>
          <w:szCs w:val="24"/>
        </w:rPr>
        <w:t>Mô tả các đối tượng trên màn hình</w:t>
      </w:r>
    </w:p>
    <w:p w:rsidR="00DB79D2" w:rsidRPr="00DB79D2" w:rsidRDefault="00DB79D2" w:rsidP="00DB79D2">
      <w:pPr>
        <w:pStyle w:val="oancuaDanhsach"/>
        <w:tabs>
          <w:tab w:val="left" w:pos="1170"/>
        </w:tabs>
        <w:ind w:left="1440"/>
        <w:jc w:val="both"/>
        <w:outlineLvl w:val="2"/>
        <w:rPr>
          <w:sz w:val="24"/>
          <w:szCs w:val="24"/>
        </w:rPr>
      </w:pPr>
    </w:p>
    <w:tbl>
      <w:tblPr>
        <w:tblW w:w="8415" w:type="dxa"/>
        <w:tblInd w:w="670" w:type="dxa"/>
        <w:tblCellMar>
          <w:left w:w="10" w:type="dxa"/>
          <w:right w:w="10" w:type="dxa"/>
        </w:tblCellMar>
        <w:tblLook w:val="04A0" w:firstRow="1" w:lastRow="0" w:firstColumn="1" w:lastColumn="0" w:noHBand="0" w:noVBand="1"/>
      </w:tblPr>
      <w:tblGrid>
        <w:gridCol w:w="670"/>
        <w:gridCol w:w="1101"/>
        <w:gridCol w:w="1593"/>
        <w:gridCol w:w="2328"/>
        <w:gridCol w:w="2723"/>
      </w:tblGrid>
      <w:tr w:rsidR="00DB79D2" w:rsidTr="0003522A">
        <w:tblPrEx>
          <w:tblCellMar>
            <w:top w:w="0" w:type="dxa"/>
            <w:bottom w:w="0" w:type="dxa"/>
          </w:tblCellMar>
        </w:tblPrEx>
        <w:trPr>
          <w:trHeight w:val="458"/>
        </w:trPr>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Pr="00DB79D2" w:rsidRDefault="00DB79D2" w:rsidP="004862A3">
            <w:pPr>
              <w:pStyle w:val="oancuaDanhsach"/>
              <w:spacing w:after="0" w:line="240" w:lineRule="auto"/>
              <w:ind w:left="0"/>
              <w:jc w:val="center"/>
              <w:rPr>
                <w:rFonts w:ascii="Times New Roman" w:hAnsi="Times New Roman"/>
                <w:b/>
                <w:sz w:val="24"/>
                <w:szCs w:val="24"/>
              </w:rPr>
            </w:pPr>
            <w:r w:rsidRPr="00DB79D2">
              <w:rPr>
                <w:rFonts w:ascii="Times New Roman" w:eastAsia="Calibri" w:hAnsi="Times New Roman"/>
                <w:b/>
                <w:sz w:val="24"/>
                <w:szCs w:val="24"/>
              </w:rPr>
              <w:t>STT</w:t>
            </w:r>
          </w:p>
        </w:tc>
        <w:tc>
          <w:tcPr>
            <w:tcW w:w="10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Pr="00DB79D2" w:rsidRDefault="00DB79D2" w:rsidP="004862A3">
            <w:pPr>
              <w:pStyle w:val="oancuaDanhsach"/>
              <w:spacing w:after="0" w:line="240" w:lineRule="auto"/>
              <w:ind w:left="0" w:right="484"/>
              <w:jc w:val="center"/>
              <w:rPr>
                <w:rFonts w:ascii="Times New Roman" w:hAnsi="Times New Roman"/>
                <w:b/>
                <w:sz w:val="24"/>
                <w:szCs w:val="24"/>
              </w:rPr>
            </w:pPr>
            <w:r w:rsidRPr="00DB79D2">
              <w:rPr>
                <w:rFonts w:ascii="Times New Roman" w:eastAsia="Calibri" w:hAnsi="Times New Roman"/>
                <w:b/>
                <w:sz w:val="24"/>
                <w:szCs w:val="24"/>
              </w:rPr>
              <w:t>Tên</w:t>
            </w:r>
          </w:p>
        </w:tc>
        <w:tc>
          <w:tcPr>
            <w:tcW w:w="15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Pr="00DB79D2" w:rsidRDefault="00DB79D2" w:rsidP="004862A3">
            <w:pPr>
              <w:pStyle w:val="oancuaDanhsach"/>
              <w:spacing w:after="0" w:line="240" w:lineRule="auto"/>
              <w:ind w:left="0"/>
              <w:jc w:val="center"/>
              <w:rPr>
                <w:rFonts w:ascii="Times New Roman" w:hAnsi="Times New Roman"/>
                <w:b/>
                <w:sz w:val="24"/>
                <w:szCs w:val="24"/>
              </w:rPr>
            </w:pPr>
            <w:r w:rsidRPr="00DB79D2">
              <w:rPr>
                <w:rFonts w:ascii="Times New Roman" w:eastAsia="Calibri" w:hAnsi="Times New Roman"/>
                <w:b/>
                <w:sz w:val="24"/>
                <w:szCs w:val="24"/>
              </w:rPr>
              <w:t>Kiểu</w:t>
            </w:r>
          </w:p>
        </w:tc>
        <w:tc>
          <w:tcPr>
            <w:tcW w:w="23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Pr="00DB79D2" w:rsidRDefault="00DB79D2" w:rsidP="004862A3">
            <w:pPr>
              <w:pStyle w:val="oancuaDanhsach"/>
              <w:spacing w:after="0" w:line="240" w:lineRule="auto"/>
              <w:ind w:left="0"/>
              <w:jc w:val="center"/>
              <w:rPr>
                <w:rFonts w:ascii="Times New Roman" w:hAnsi="Times New Roman"/>
                <w:b/>
                <w:sz w:val="24"/>
                <w:szCs w:val="24"/>
              </w:rPr>
            </w:pPr>
            <w:r w:rsidRPr="00DB79D2">
              <w:rPr>
                <w:rFonts w:ascii="Times New Roman" w:eastAsia="Calibri" w:hAnsi="Times New Roman"/>
                <w:b/>
                <w:sz w:val="24"/>
                <w:szCs w:val="24"/>
              </w:rPr>
              <w:t>Ràng buộc</w:t>
            </w:r>
          </w:p>
        </w:tc>
        <w:tc>
          <w:tcPr>
            <w:tcW w:w="27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Pr="00DB79D2" w:rsidRDefault="00DB79D2" w:rsidP="004862A3">
            <w:pPr>
              <w:pStyle w:val="oancuaDanhsach"/>
              <w:spacing w:after="0" w:line="240" w:lineRule="auto"/>
              <w:ind w:left="0"/>
              <w:jc w:val="center"/>
              <w:rPr>
                <w:rFonts w:ascii="Times New Roman" w:hAnsi="Times New Roman"/>
                <w:b/>
                <w:sz w:val="24"/>
                <w:szCs w:val="24"/>
              </w:rPr>
            </w:pPr>
            <w:r w:rsidRPr="00DB79D2">
              <w:rPr>
                <w:rFonts w:ascii="Times New Roman" w:eastAsia="Calibri" w:hAnsi="Times New Roman"/>
                <w:b/>
                <w:sz w:val="24"/>
                <w:szCs w:val="24"/>
              </w:rPr>
              <w:t>Chức năng</w:t>
            </w:r>
          </w:p>
        </w:tc>
      </w:tr>
      <w:tr w:rsidR="00DB79D2" w:rsidTr="0003522A">
        <w:tblPrEx>
          <w:tblCellMar>
            <w:top w:w="0" w:type="dxa"/>
            <w:bottom w:w="0" w:type="dxa"/>
          </w:tblCellMar>
        </w:tblPrEx>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pStyle w:val="oancuaDanhsach"/>
              <w:spacing w:after="0" w:line="240" w:lineRule="auto"/>
              <w:ind w:left="0"/>
              <w:jc w:val="center"/>
              <w:rPr>
                <w:rFonts w:ascii="Times New Roman" w:hAnsi="Times New Roman"/>
                <w:sz w:val="24"/>
                <w:szCs w:val="24"/>
              </w:rPr>
            </w:pPr>
            <w:r>
              <w:rPr>
                <w:rFonts w:ascii="Times New Roman" w:eastAsia="Calibri" w:hAnsi="Times New Roman"/>
                <w:sz w:val="24"/>
                <w:szCs w:val="24"/>
              </w:rPr>
              <w:t>1</w:t>
            </w:r>
          </w:p>
        </w:tc>
        <w:tc>
          <w:tcPr>
            <w:tcW w:w="10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Thực đơn</w:t>
            </w:r>
          </w:p>
        </w:tc>
        <w:tc>
          <w:tcPr>
            <w:tcW w:w="15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ComboBox</w:t>
            </w:r>
          </w:p>
        </w:tc>
        <w:tc>
          <w:tcPr>
            <w:tcW w:w="23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Chỉ chọn một trong các giá trị trong ComboBoxThucDon</w:t>
            </w:r>
          </w:p>
        </w:tc>
        <w:tc>
          <w:tcPr>
            <w:tcW w:w="27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Chọn giá trị Thực đơn (TĐ 1, TĐ 2¸ TĐ 3, TĐ 4, TĐ 5)</w:t>
            </w:r>
          </w:p>
        </w:tc>
      </w:tr>
      <w:tr w:rsidR="00DB79D2" w:rsidTr="0003522A">
        <w:tblPrEx>
          <w:tblCellMar>
            <w:top w:w="0" w:type="dxa"/>
            <w:bottom w:w="0" w:type="dxa"/>
          </w:tblCellMar>
        </w:tblPrEx>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pStyle w:val="oancuaDanhsach"/>
              <w:spacing w:after="0" w:line="240" w:lineRule="auto"/>
              <w:ind w:left="0"/>
              <w:jc w:val="center"/>
              <w:rPr>
                <w:rFonts w:ascii="Times New Roman" w:hAnsi="Times New Roman"/>
                <w:sz w:val="24"/>
                <w:szCs w:val="24"/>
              </w:rPr>
            </w:pPr>
            <w:r>
              <w:rPr>
                <w:rFonts w:ascii="Times New Roman" w:eastAsia="Calibri" w:hAnsi="Times New Roman"/>
                <w:sz w:val="24"/>
                <w:szCs w:val="24"/>
              </w:rPr>
              <w:t>2</w:t>
            </w:r>
          </w:p>
        </w:tc>
        <w:tc>
          <w:tcPr>
            <w:tcW w:w="10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 xml:space="preserve">Món khai vị </w:t>
            </w:r>
          </w:p>
        </w:tc>
        <w:tc>
          <w:tcPr>
            <w:tcW w:w="15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TextBox</w:t>
            </w:r>
          </w:p>
        </w:tc>
        <w:tc>
          <w:tcPr>
            <w:tcW w:w="23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pStyle w:val="oancuaDanhsach"/>
              <w:spacing w:after="0" w:line="240" w:lineRule="auto"/>
              <w:ind w:left="0"/>
              <w:jc w:val="both"/>
              <w:rPr>
                <w:rFonts w:ascii="Times New Roman" w:hAnsi="Times New Roman"/>
                <w:sz w:val="24"/>
                <w:szCs w:val="24"/>
              </w:rPr>
            </w:pPr>
          </w:p>
        </w:tc>
        <w:tc>
          <w:tcPr>
            <w:tcW w:w="27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Giá trị Món khai vị hiện thị phụ thuộc vào sự lựa chọn set Thực đơn.</w:t>
            </w:r>
          </w:p>
        </w:tc>
      </w:tr>
      <w:tr w:rsidR="00DB79D2" w:rsidTr="0003522A">
        <w:tblPrEx>
          <w:tblCellMar>
            <w:top w:w="0" w:type="dxa"/>
            <w:bottom w:w="0" w:type="dxa"/>
          </w:tblCellMar>
        </w:tblPrEx>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pStyle w:val="oancuaDanhsach"/>
              <w:spacing w:after="0" w:line="240" w:lineRule="auto"/>
              <w:ind w:left="0"/>
              <w:jc w:val="center"/>
              <w:rPr>
                <w:rFonts w:ascii="Times New Roman" w:hAnsi="Times New Roman"/>
                <w:sz w:val="24"/>
                <w:szCs w:val="24"/>
              </w:rPr>
            </w:pPr>
            <w:r>
              <w:rPr>
                <w:rFonts w:ascii="Times New Roman" w:eastAsia="Calibri" w:hAnsi="Times New Roman"/>
                <w:sz w:val="24"/>
                <w:szCs w:val="24"/>
              </w:rPr>
              <w:t>3</w:t>
            </w:r>
          </w:p>
        </w:tc>
        <w:tc>
          <w:tcPr>
            <w:tcW w:w="10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Món chính 1</w:t>
            </w:r>
          </w:p>
        </w:tc>
        <w:tc>
          <w:tcPr>
            <w:tcW w:w="15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TextBox</w:t>
            </w:r>
          </w:p>
        </w:tc>
        <w:tc>
          <w:tcPr>
            <w:tcW w:w="23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pStyle w:val="oancuaDanhsach"/>
              <w:spacing w:after="0" w:line="240" w:lineRule="auto"/>
              <w:ind w:left="0"/>
              <w:jc w:val="both"/>
              <w:rPr>
                <w:rFonts w:ascii="Times New Roman" w:hAnsi="Times New Roman"/>
                <w:sz w:val="24"/>
                <w:szCs w:val="24"/>
              </w:rPr>
            </w:pPr>
          </w:p>
        </w:tc>
        <w:tc>
          <w:tcPr>
            <w:tcW w:w="27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Giá trị Món chính 1 hiện thị phụ thuộc vào sự lựa chọn set Thực đơn.</w:t>
            </w:r>
          </w:p>
        </w:tc>
      </w:tr>
      <w:tr w:rsidR="00DB79D2" w:rsidTr="0003522A">
        <w:tblPrEx>
          <w:tblCellMar>
            <w:top w:w="0" w:type="dxa"/>
            <w:bottom w:w="0" w:type="dxa"/>
          </w:tblCellMar>
        </w:tblPrEx>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pStyle w:val="oancuaDanhsach"/>
              <w:spacing w:after="0" w:line="240" w:lineRule="auto"/>
              <w:ind w:left="0"/>
              <w:jc w:val="center"/>
              <w:rPr>
                <w:rFonts w:ascii="Times New Roman" w:hAnsi="Times New Roman"/>
                <w:sz w:val="24"/>
                <w:szCs w:val="24"/>
              </w:rPr>
            </w:pPr>
            <w:r>
              <w:rPr>
                <w:rFonts w:ascii="Times New Roman" w:eastAsia="Calibri" w:hAnsi="Times New Roman"/>
                <w:sz w:val="24"/>
                <w:szCs w:val="24"/>
              </w:rPr>
              <w:t>4</w:t>
            </w:r>
          </w:p>
        </w:tc>
        <w:tc>
          <w:tcPr>
            <w:tcW w:w="10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Món chính 2</w:t>
            </w:r>
          </w:p>
        </w:tc>
        <w:tc>
          <w:tcPr>
            <w:tcW w:w="15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TextBox</w:t>
            </w:r>
          </w:p>
        </w:tc>
        <w:tc>
          <w:tcPr>
            <w:tcW w:w="23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pStyle w:val="oancuaDanhsach"/>
              <w:spacing w:after="0" w:line="240" w:lineRule="auto"/>
              <w:ind w:left="0"/>
              <w:jc w:val="both"/>
              <w:rPr>
                <w:rFonts w:ascii="Times New Roman" w:hAnsi="Times New Roman"/>
                <w:sz w:val="24"/>
                <w:szCs w:val="24"/>
              </w:rPr>
            </w:pPr>
          </w:p>
        </w:tc>
        <w:tc>
          <w:tcPr>
            <w:tcW w:w="27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Giá trị Món chính 2 hiện thị phụ thuộc vào sự lựa chọn set Thực đơn.</w:t>
            </w:r>
          </w:p>
        </w:tc>
      </w:tr>
      <w:tr w:rsidR="00DB79D2" w:rsidTr="0003522A">
        <w:tblPrEx>
          <w:tblCellMar>
            <w:top w:w="0" w:type="dxa"/>
            <w:bottom w:w="0" w:type="dxa"/>
          </w:tblCellMar>
        </w:tblPrEx>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pStyle w:val="oancuaDanhsach"/>
              <w:spacing w:after="0" w:line="240" w:lineRule="auto"/>
              <w:ind w:left="0"/>
              <w:jc w:val="center"/>
              <w:rPr>
                <w:rFonts w:ascii="Times New Roman" w:hAnsi="Times New Roman"/>
                <w:sz w:val="24"/>
                <w:szCs w:val="24"/>
              </w:rPr>
            </w:pPr>
            <w:r>
              <w:rPr>
                <w:rFonts w:ascii="Times New Roman" w:eastAsia="Calibri" w:hAnsi="Times New Roman"/>
                <w:sz w:val="24"/>
                <w:szCs w:val="24"/>
              </w:rPr>
              <w:t>5</w:t>
            </w:r>
          </w:p>
        </w:tc>
        <w:tc>
          <w:tcPr>
            <w:tcW w:w="10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Món chính 3</w:t>
            </w:r>
          </w:p>
        </w:tc>
        <w:tc>
          <w:tcPr>
            <w:tcW w:w="15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TextBox</w:t>
            </w:r>
          </w:p>
        </w:tc>
        <w:tc>
          <w:tcPr>
            <w:tcW w:w="23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pStyle w:val="oancuaDanhsach"/>
              <w:spacing w:after="0" w:line="240" w:lineRule="auto"/>
              <w:ind w:left="0"/>
              <w:jc w:val="both"/>
              <w:rPr>
                <w:rFonts w:ascii="Times New Roman" w:hAnsi="Times New Roman"/>
                <w:sz w:val="24"/>
                <w:szCs w:val="24"/>
              </w:rPr>
            </w:pPr>
          </w:p>
        </w:tc>
        <w:tc>
          <w:tcPr>
            <w:tcW w:w="27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Giá trị Món chính 3 hiện thị phụ thuộc vào sự lựa chọn set Thực đơn.</w:t>
            </w:r>
          </w:p>
        </w:tc>
      </w:tr>
      <w:tr w:rsidR="00DB79D2" w:rsidTr="0003522A">
        <w:tblPrEx>
          <w:tblCellMar>
            <w:top w:w="0" w:type="dxa"/>
            <w:bottom w:w="0" w:type="dxa"/>
          </w:tblCellMar>
        </w:tblPrEx>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pStyle w:val="oancuaDanhsach"/>
              <w:spacing w:after="0" w:line="240" w:lineRule="auto"/>
              <w:ind w:left="0"/>
              <w:jc w:val="center"/>
              <w:rPr>
                <w:rFonts w:ascii="Times New Roman" w:hAnsi="Times New Roman"/>
                <w:sz w:val="24"/>
                <w:szCs w:val="24"/>
              </w:rPr>
            </w:pPr>
            <w:r>
              <w:rPr>
                <w:rFonts w:ascii="Times New Roman" w:eastAsia="Calibri" w:hAnsi="Times New Roman"/>
                <w:sz w:val="24"/>
                <w:szCs w:val="24"/>
              </w:rPr>
              <w:t>6</w:t>
            </w:r>
          </w:p>
        </w:tc>
        <w:tc>
          <w:tcPr>
            <w:tcW w:w="10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 xml:space="preserve">Lẩu </w:t>
            </w:r>
          </w:p>
        </w:tc>
        <w:tc>
          <w:tcPr>
            <w:tcW w:w="15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TextBox</w:t>
            </w:r>
          </w:p>
        </w:tc>
        <w:tc>
          <w:tcPr>
            <w:tcW w:w="23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pStyle w:val="oancuaDanhsach"/>
              <w:spacing w:after="0" w:line="240" w:lineRule="auto"/>
              <w:ind w:left="0"/>
              <w:jc w:val="both"/>
              <w:rPr>
                <w:rFonts w:ascii="Times New Roman" w:hAnsi="Times New Roman"/>
                <w:sz w:val="24"/>
                <w:szCs w:val="24"/>
              </w:rPr>
            </w:pPr>
          </w:p>
        </w:tc>
        <w:tc>
          <w:tcPr>
            <w:tcW w:w="27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Giá trị Lẩu hiện thị phụ thuộc vào sự lựa chọn set Thực đơn.</w:t>
            </w:r>
          </w:p>
        </w:tc>
      </w:tr>
      <w:tr w:rsidR="00DB79D2" w:rsidTr="0003522A">
        <w:tblPrEx>
          <w:tblCellMar>
            <w:top w:w="0" w:type="dxa"/>
            <w:bottom w:w="0" w:type="dxa"/>
          </w:tblCellMar>
        </w:tblPrEx>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pStyle w:val="oancuaDanhsach"/>
              <w:spacing w:after="0" w:line="240" w:lineRule="auto"/>
              <w:ind w:left="0"/>
              <w:jc w:val="center"/>
              <w:rPr>
                <w:rFonts w:ascii="Times New Roman" w:hAnsi="Times New Roman"/>
                <w:color w:val="010101"/>
                <w:sz w:val="24"/>
                <w:szCs w:val="24"/>
              </w:rPr>
            </w:pPr>
            <w:r>
              <w:rPr>
                <w:rFonts w:ascii="Times New Roman" w:eastAsia="Calibri" w:hAnsi="Times New Roman"/>
                <w:color w:val="010101"/>
                <w:sz w:val="24"/>
                <w:szCs w:val="24"/>
              </w:rPr>
              <w:t>7</w:t>
            </w:r>
          </w:p>
        </w:tc>
        <w:tc>
          <w:tcPr>
            <w:tcW w:w="10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 xml:space="preserve">Tráng miệng </w:t>
            </w:r>
          </w:p>
        </w:tc>
        <w:tc>
          <w:tcPr>
            <w:tcW w:w="15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TextBox</w:t>
            </w:r>
          </w:p>
        </w:tc>
        <w:tc>
          <w:tcPr>
            <w:tcW w:w="23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pStyle w:val="oancuaDanhsach"/>
              <w:spacing w:after="0" w:line="240" w:lineRule="auto"/>
              <w:ind w:left="0"/>
              <w:jc w:val="both"/>
              <w:rPr>
                <w:rFonts w:ascii="Times New Roman" w:hAnsi="Times New Roman"/>
                <w:color w:val="010101"/>
                <w:sz w:val="24"/>
                <w:szCs w:val="24"/>
              </w:rPr>
            </w:pPr>
          </w:p>
        </w:tc>
        <w:tc>
          <w:tcPr>
            <w:tcW w:w="27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pStyle w:val="oancuaDanhsach"/>
              <w:spacing w:after="0" w:line="240" w:lineRule="auto"/>
              <w:ind w:left="0"/>
              <w:jc w:val="both"/>
            </w:pPr>
            <w:r>
              <w:rPr>
                <w:rFonts w:ascii="Times New Roman" w:eastAsia="Calibri" w:hAnsi="Times New Roman"/>
                <w:sz w:val="24"/>
                <w:szCs w:val="24"/>
              </w:rPr>
              <w:t xml:space="preserve">Giá trị </w:t>
            </w:r>
            <w:r>
              <w:rPr>
                <w:rFonts w:ascii="Times New Roman" w:eastAsia="Calibri" w:hAnsi="Times New Roman"/>
                <w:color w:val="010101"/>
                <w:sz w:val="24"/>
                <w:szCs w:val="24"/>
              </w:rPr>
              <w:t>Tráng miệng</w:t>
            </w:r>
            <w:r>
              <w:rPr>
                <w:rFonts w:ascii="Times New Roman" w:eastAsia="Calibri" w:hAnsi="Times New Roman"/>
                <w:sz w:val="24"/>
                <w:szCs w:val="24"/>
              </w:rPr>
              <w:t xml:space="preserve"> hiện thị phụ thuộc vào sự lựa </w:t>
            </w:r>
            <w:proofErr w:type="gramStart"/>
            <w:r>
              <w:rPr>
                <w:rFonts w:ascii="Times New Roman" w:eastAsia="Calibri" w:hAnsi="Times New Roman"/>
                <w:sz w:val="24"/>
                <w:szCs w:val="24"/>
              </w:rPr>
              <w:t>chọn  set</w:t>
            </w:r>
            <w:proofErr w:type="gramEnd"/>
            <w:r>
              <w:rPr>
                <w:rFonts w:ascii="Times New Roman" w:eastAsia="Calibri" w:hAnsi="Times New Roman"/>
                <w:sz w:val="24"/>
                <w:szCs w:val="24"/>
              </w:rPr>
              <w:t xml:space="preserve"> Thực đơn.</w:t>
            </w:r>
          </w:p>
        </w:tc>
      </w:tr>
      <w:tr w:rsidR="00DB79D2" w:rsidTr="0003522A">
        <w:tblPrEx>
          <w:tblCellMar>
            <w:top w:w="0" w:type="dxa"/>
            <w:bottom w:w="0" w:type="dxa"/>
          </w:tblCellMar>
        </w:tblPrEx>
        <w:trPr>
          <w:trHeight w:val="683"/>
        </w:trPr>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pStyle w:val="oancuaDanhsach"/>
              <w:spacing w:after="0" w:line="240" w:lineRule="auto"/>
              <w:ind w:left="0"/>
              <w:jc w:val="center"/>
              <w:rPr>
                <w:rFonts w:ascii="Times New Roman" w:hAnsi="Times New Roman"/>
                <w:color w:val="010101"/>
                <w:sz w:val="24"/>
                <w:szCs w:val="24"/>
              </w:rPr>
            </w:pPr>
            <w:r>
              <w:rPr>
                <w:rFonts w:ascii="Times New Roman" w:eastAsia="Calibri" w:hAnsi="Times New Roman"/>
                <w:color w:val="010101"/>
                <w:sz w:val="24"/>
                <w:szCs w:val="24"/>
              </w:rPr>
              <w:t>8</w:t>
            </w:r>
          </w:p>
        </w:tc>
        <w:tc>
          <w:tcPr>
            <w:tcW w:w="10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 xml:space="preserve">Bia </w:t>
            </w:r>
          </w:p>
        </w:tc>
        <w:tc>
          <w:tcPr>
            <w:tcW w:w="15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TextBox</w:t>
            </w:r>
          </w:p>
        </w:tc>
        <w:tc>
          <w:tcPr>
            <w:tcW w:w="23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pStyle w:val="oancuaDanhsach"/>
              <w:spacing w:after="0" w:line="240" w:lineRule="auto"/>
              <w:ind w:left="0"/>
              <w:jc w:val="both"/>
              <w:rPr>
                <w:rFonts w:ascii="Times New Roman" w:hAnsi="Times New Roman"/>
                <w:color w:val="010101"/>
                <w:sz w:val="24"/>
                <w:szCs w:val="24"/>
              </w:rPr>
            </w:pPr>
          </w:p>
        </w:tc>
        <w:tc>
          <w:tcPr>
            <w:tcW w:w="27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pStyle w:val="oancuaDanhsach"/>
              <w:spacing w:after="0" w:line="240" w:lineRule="auto"/>
              <w:ind w:left="0"/>
              <w:jc w:val="both"/>
            </w:pPr>
            <w:r>
              <w:rPr>
                <w:rFonts w:ascii="Times New Roman" w:eastAsia="Calibri" w:hAnsi="Times New Roman"/>
                <w:sz w:val="24"/>
                <w:szCs w:val="24"/>
              </w:rPr>
              <w:t xml:space="preserve">Giá trị </w:t>
            </w:r>
            <w:r>
              <w:rPr>
                <w:rFonts w:ascii="Times New Roman" w:eastAsia="Calibri" w:hAnsi="Times New Roman"/>
                <w:color w:val="010101"/>
                <w:sz w:val="24"/>
                <w:szCs w:val="24"/>
              </w:rPr>
              <w:t>Bia</w:t>
            </w:r>
            <w:r>
              <w:rPr>
                <w:rFonts w:ascii="Times New Roman" w:eastAsia="Calibri" w:hAnsi="Times New Roman"/>
                <w:sz w:val="24"/>
                <w:szCs w:val="24"/>
              </w:rPr>
              <w:t xml:space="preserve"> hiện thị phụ thuộc vào sự lựa chọ</w:t>
            </w:r>
            <w:r w:rsidR="004862A3">
              <w:rPr>
                <w:rFonts w:ascii="Times New Roman" w:eastAsia="Calibri" w:hAnsi="Times New Roman"/>
                <w:sz w:val="24"/>
                <w:szCs w:val="24"/>
              </w:rPr>
              <w:t xml:space="preserve">n </w:t>
            </w:r>
            <w:r>
              <w:rPr>
                <w:rFonts w:ascii="Times New Roman" w:eastAsia="Calibri" w:hAnsi="Times New Roman"/>
                <w:sz w:val="24"/>
                <w:szCs w:val="24"/>
              </w:rPr>
              <w:t>set Thực đơn.</w:t>
            </w:r>
          </w:p>
        </w:tc>
      </w:tr>
      <w:tr w:rsidR="00DB79D2" w:rsidTr="0003522A">
        <w:tblPrEx>
          <w:tblCellMar>
            <w:top w:w="0" w:type="dxa"/>
            <w:bottom w:w="0" w:type="dxa"/>
          </w:tblCellMar>
        </w:tblPrEx>
        <w:trPr>
          <w:trHeight w:val="683"/>
        </w:trPr>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pStyle w:val="oancuaDanhsach"/>
              <w:spacing w:after="0" w:line="240" w:lineRule="auto"/>
              <w:ind w:left="0"/>
              <w:jc w:val="center"/>
              <w:rPr>
                <w:rFonts w:ascii="Times New Roman" w:hAnsi="Times New Roman"/>
                <w:color w:val="010101"/>
                <w:sz w:val="24"/>
                <w:szCs w:val="24"/>
              </w:rPr>
            </w:pPr>
            <w:r>
              <w:rPr>
                <w:rFonts w:ascii="Times New Roman" w:eastAsia="Calibri" w:hAnsi="Times New Roman"/>
                <w:color w:val="010101"/>
                <w:sz w:val="24"/>
                <w:szCs w:val="24"/>
              </w:rPr>
              <w:t>9</w:t>
            </w:r>
          </w:p>
        </w:tc>
        <w:tc>
          <w:tcPr>
            <w:tcW w:w="10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 xml:space="preserve">Nước ngọt </w:t>
            </w:r>
          </w:p>
        </w:tc>
        <w:tc>
          <w:tcPr>
            <w:tcW w:w="15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TextBox</w:t>
            </w:r>
          </w:p>
        </w:tc>
        <w:tc>
          <w:tcPr>
            <w:tcW w:w="23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pStyle w:val="oancuaDanhsach"/>
              <w:spacing w:after="0" w:line="240" w:lineRule="auto"/>
              <w:ind w:left="0"/>
              <w:jc w:val="both"/>
              <w:rPr>
                <w:rFonts w:ascii="Times New Roman" w:hAnsi="Times New Roman"/>
                <w:color w:val="010101"/>
                <w:sz w:val="24"/>
                <w:szCs w:val="24"/>
              </w:rPr>
            </w:pPr>
          </w:p>
        </w:tc>
        <w:tc>
          <w:tcPr>
            <w:tcW w:w="27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pStyle w:val="oancuaDanhsach"/>
              <w:spacing w:after="0" w:line="240" w:lineRule="auto"/>
              <w:ind w:left="0"/>
              <w:jc w:val="both"/>
            </w:pPr>
            <w:r>
              <w:rPr>
                <w:rFonts w:ascii="Times New Roman" w:eastAsia="Calibri" w:hAnsi="Times New Roman"/>
                <w:sz w:val="24"/>
                <w:szCs w:val="24"/>
              </w:rPr>
              <w:t>Giá trị</w:t>
            </w:r>
            <w:r>
              <w:rPr>
                <w:rFonts w:ascii="Times New Roman" w:eastAsia="Calibri" w:hAnsi="Times New Roman"/>
                <w:color w:val="010101"/>
                <w:sz w:val="24"/>
                <w:szCs w:val="24"/>
              </w:rPr>
              <w:t xml:space="preserve"> Nước ngọ</w:t>
            </w:r>
            <w:r w:rsidR="004862A3">
              <w:rPr>
                <w:rFonts w:ascii="Times New Roman" w:eastAsia="Calibri" w:hAnsi="Times New Roman"/>
                <w:color w:val="010101"/>
                <w:sz w:val="24"/>
                <w:szCs w:val="24"/>
              </w:rPr>
              <w:t>t</w:t>
            </w:r>
            <w:r>
              <w:rPr>
                <w:rFonts w:ascii="Times New Roman" w:eastAsia="Calibri" w:hAnsi="Times New Roman"/>
                <w:sz w:val="24"/>
                <w:szCs w:val="24"/>
              </w:rPr>
              <w:t xml:space="preserve"> hiện thị phụ thuộc vào sự lựa </w:t>
            </w:r>
            <w:proofErr w:type="gramStart"/>
            <w:r>
              <w:rPr>
                <w:rFonts w:ascii="Times New Roman" w:eastAsia="Calibri" w:hAnsi="Times New Roman"/>
                <w:sz w:val="24"/>
                <w:szCs w:val="24"/>
              </w:rPr>
              <w:t>chọn  set</w:t>
            </w:r>
            <w:proofErr w:type="gramEnd"/>
            <w:r>
              <w:rPr>
                <w:rFonts w:ascii="Times New Roman" w:eastAsia="Calibri" w:hAnsi="Times New Roman"/>
                <w:sz w:val="24"/>
                <w:szCs w:val="24"/>
              </w:rPr>
              <w:t xml:space="preserve"> Thực đơn.</w:t>
            </w:r>
          </w:p>
        </w:tc>
      </w:tr>
      <w:tr w:rsidR="00DB79D2" w:rsidTr="0003522A">
        <w:tblPrEx>
          <w:tblCellMar>
            <w:top w:w="0" w:type="dxa"/>
            <w:bottom w:w="0" w:type="dxa"/>
          </w:tblCellMar>
        </w:tblPrEx>
        <w:trPr>
          <w:trHeight w:val="683"/>
        </w:trPr>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pStyle w:val="oancuaDanhsach"/>
              <w:spacing w:after="0" w:line="240" w:lineRule="auto"/>
              <w:ind w:left="0"/>
              <w:jc w:val="center"/>
              <w:rPr>
                <w:rFonts w:ascii="Times New Roman" w:hAnsi="Times New Roman"/>
                <w:color w:val="010101"/>
                <w:sz w:val="24"/>
                <w:szCs w:val="24"/>
              </w:rPr>
            </w:pPr>
            <w:r>
              <w:rPr>
                <w:rFonts w:ascii="Times New Roman" w:eastAsia="Calibri" w:hAnsi="Times New Roman"/>
                <w:color w:val="010101"/>
                <w:sz w:val="24"/>
                <w:szCs w:val="24"/>
              </w:rPr>
              <w:t>10- 17</w:t>
            </w:r>
          </w:p>
        </w:tc>
        <w:tc>
          <w:tcPr>
            <w:tcW w:w="10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pStyle w:val="oancuaDanhsach"/>
              <w:spacing w:after="0" w:line="240" w:lineRule="auto"/>
              <w:ind w:left="0"/>
              <w:jc w:val="both"/>
              <w:rPr>
                <w:rFonts w:ascii="Times New Roman" w:hAnsi="Times New Roman"/>
                <w:color w:val="010101"/>
                <w:sz w:val="24"/>
                <w:szCs w:val="24"/>
              </w:rPr>
            </w:pPr>
          </w:p>
        </w:tc>
        <w:tc>
          <w:tcPr>
            <w:tcW w:w="15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CheckBox</w:t>
            </w:r>
          </w:p>
        </w:tc>
        <w:tc>
          <w:tcPr>
            <w:tcW w:w="23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pStyle w:val="oancuaDanhsach"/>
              <w:spacing w:after="0" w:line="240" w:lineRule="auto"/>
              <w:ind w:left="0"/>
              <w:jc w:val="both"/>
              <w:rPr>
                <w:rFonts w:ascii="Times New Roman" w:hAnsi="Times New Roman"/>
                <w:color w:val="010101"/>
                <w:sz w:val="24"/>
                <w:szCs w:val="24"/>
              </w:rPr>
            </w:pPr>
          </w:p>
        </w:tc>
        <w:tc>
          <w:tcPr>
            <w:tcW w:w="27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Giá trị mặc định true cho tất cả các set dịch vụ.</w:t>
            </w:r>
          </w:p>
        </w:tc>
      </w:tr>
      <w:tr w:rsidR="00DB79D2" w:rsidTr="0003522A">
        <w:tblPrEx>
          <w:tblCellMar>
            <w:top w:w="0" w:type="dxa"/>
            <w:bottom w:w="0" w:type="dxa"/>
          </w:tblCellMar>
        </w:tblPrEx>
        <w:trPr>
          <w:trHeight w:val="683"/>
        </w:trPr>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pStyle w:val="oancuaDanhsach"/>
              <w:spacing w:after="0" w:line="240" w:lineRule="auto"/>
              <w:ind w:left="0"/>
              <w:jc w:val="center"/>
              <w:rPr>
                <w:rFonts w:ascii="Times New Roman" w:hAnsi="Times New Roman"/>
                <w:color w:val="010101"/>
                <w:sz w:val="24"/>
                <w:szCs w:val="24"/>
              </w:rPr>
            </w:pPr>
            <w:r>
              <w:rPr>
                <w:rFonts w:ascii="Times New Roman" w:eastAsia="Calibri" w:hAnsi="Times New Roman"/>
                <w:color w:val="010101"/>
                <w:sz w:val="24"/>
                <w:szCs w:val="24"/>
              </w:rPr>
              <w:t>18</w:t>
            </w:r>
          </w:p>
        </w:tc>
        <w:tc>
          <w:tcPr>
            <w:tcW w:w="10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Dịch vụ</w:t>
            </w:r>
          </w:p>
        </w:tc>
        <w:tc>
          <w:tcPr>
            <w:tcW w:w="15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ComboBox</w:t>
            </w:r>
          </w:p>
        </w:tc>
        <w:tc>
          <w:tcPr>
            <w:tcW w:w="23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pStyle w:val="oancuaDanhsach"/>
              <w:spacing w:after="0" w:line="240" w:lineRule="auto"/>
              <w:ind w:left="0"/>
              <w:jc w:val="both"/>
            </w:pPr>
            <w:r>
              <w:rPr>
                <w:rFonts w:ascii="Times New Roman" w:eastAsia="Calibri" w:hAnsi="Times New Roman"/>
                <w:sz w:val="24"/>
                <w:szCs w:val="24"/>
              </w:rPr>
              <w:t>Chỉ chọn một trong các giá trị trong ComboBoxDichVu.</w:t>
            </w:r>
          </w:p>
        </w:tc>
        <w:tc>
          <w:tcPr>
            <w:tcW w:w="27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Chọn giá trị dịch vụ (DV1, DV2, DV3, DV4)</w:t>
            </w:r>
          </w:p>
        </w:tc>
      </w:tr>
      <w:tr w:rsidR="00DB79D2" w:rsidTr="0003522A">
        <w:tblPrEx>
          <w:tblCellMar>
            <w:top w:w="0" w:type="dxa"/>
            <w:bottom w:w="0" w:type="dxa"/>
          </w:tblCellMar>
        </w:tblPrEx>
        <w:trPr>
          <w:trHeight w:val="683"/>
        </w:trPr>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pStyle w:val="oancuaDanhsach"/>
              <w:spacing w:after="0" w:line="240" w:lineRule="auto"/>
              <w:ind w:left="0"/>
              <w:jc w:val="center"/>
              <w:rPr>
                <w:rFonts w:ascii="Times New Roman" w:hAnsi="Times New Roman"/>
                <w:color w:val="010101"/>
                <w:sz w:val="24"/>
                <w:szCs w:val="24"/>
              </w:rPr>
            </w:pPr>
            <w:r>
              <w:rPr>
                <w:rFonts w:ascii="Times New Roman" w:eastAsia="Calibri" w:hAnsi="Times New Roman"/>
                <w:color w:val="010101"/>
                <w:sz w:val="24"/>
                <w:szCs w:val="24"/>
              </w:rPr>
              <w:t xml:space="preserve">19-24 </w:t>
            </w:r>
          </w:p>
        </w:tc>
        <w:tc>
          <w:tcPr>
            <w:tcW w:w="10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pStyle w:val="oancuaDanhsach"/>
              <w:spacing w:after="0" w:line="240" w:lineRule="auto"/>
              <w:ind w:left="0"/>
              <w:jc w:val="both"/>
              <w:rPr>
                <w:rFonts w:ascii="Times New Roman" w:hAnsi="Times New Roman"/>
                <w:color w:val="010101"/>
                <w:sz w:val="24"/>
                <w:szCs w:val="24"/>
              </w:rPr>
            </w:pPr>
          </w:p>
        </w:tc>
        <w:tc>
          <w:tcPr>
            <w:tcW w:w="15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TextBox</w:t>
            </w:r>
          </w:p>
        </w:tc>
        <w:tc>
          <w:tcPr>
            <w:tcW w:w="23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pStyle w:val="oancuaDanhsach"/>
              <w:spacing w:after="0" w:line="240" w:lineRule="auto"/>
              <w:ind w:left="0"/>
              <w:jc w:val="both"/>
              <w:rPr>
                <w:rFonts w:ascii="Times New Roman" w:hAnsi="Times New Roman"/>
                <w:color w:val="010101"/>
                <w:sz w:val="24"/>
                <w:szCs w:val="24"/>
              </w:rPr>
            </w:pPr>
          </w:p>
        </w:tc>
        <w:tc>
          <w:tcPr>
            <w:tcW w:w="27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pStyle w:val="oancuaDanhsach"/>
              <w:spacing w:after="0" w:line="240" w:lineRule="auto"/>
              <w:ind w:left="0"/>
              <w:jc w:val="both"/>
            </w:pPr>
            <w:r>
              <w:rPr>
                <w:rFonts w:ascii="Times New Roman" w:eastAsia="Calibri" w:hAnsi="Times New Roman"/>
                <w:sz w:val="24"/>
                <w:szCs w:val="24"/>
              </w:rPr>
              <w:t xml:space="preserve">Giá trị </w:t>
            </w:r>
            <w:r>
              <w:rPr>
                <w:rFonts w:ascii="Times New Roman" w:eastAsia="Calibri" w:hAnsi="Times New Roman"/>
                <w:color w:val="010101"/>
                <w:sz w:val="24"/>
                <w:szCs w:val="24"/>
              </w:rPr>
              <w:t xml:space="preserve">các textBox này </w:t>
            </w:r>
            <w:r>
              <w:rPr>
                <w:rFonts w:ascii="Times New Roman" w:eastAsia="Calibri" w:hAnsi="Times New Roman"/>
                <w:sz w:val="24"/>
                <w:szCs w:val="24"/>
              </w:rPr>
              <w:t xml:space="preserve">hiện thị phụ thuộc vào sự lựa </w:t>
            </w:r>
            <w:proofErr w:type="gramStart"/>
            <w:r>
              <w:rPr>
                <w:rFonts w:ascii="Times New Roman" w:eastAsia="Calibri" w:hAnsi="Times New Roman"/>
                <w:sz w:val="24"/>
                <w:szCs w:val="24"/>
              </w:rPr>
              <w:t>chọn  set</w:t>
            </w:r>
            <w:proofErr w:type="gramEnd"/>
            <w:r>
              <w:rPr>
                <w:rFonts w:ascii="Times New Roman" w:eastAsia="Calibri" w:hAnsi="Times New Roman"/>
                <w:sz w:val="24"/>
                <w:szCs w:val="24"/>
              </w:rPr>
              <w:t xml:space="preserve"> Dịch vụ.</w:t>
            </w:r>
          </w:p>
        </w:tc>
      </w:tr>
      <w:tr w:rsidR="00DB79D2" w:rsidTr="0003522A">
        <w:tblPrEx>
          <w:tblCellMar>
            <w:top w:w="0" w:type="dxa"/>
            <w:bottom w:w="0" w:type="dxa"/>
          </w:tblCellMar>
        </w:tblPrEx>
        <w:trPr>
          <w:trHeight w:val="683"/>
        </w:trPr>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pStyle w:val="oancuaDanhsach"/>
              <w:spacing w:after="0" w:line="240" w:lineRule="auto"/>
              <w:ind w:left="0"/>
              <w:jc w:val="center"/>
              <w:rPr>
                <w:rFonts w:ascii="Times New Roman" w:hAnsi="Times New Roman"/>
                <w:color w:val="010101"/>
                <w:sz w:val="24"/>
                <w:szCs w:val="24"/>
              </w:rPr>
            </w:pPr>
            <w:r>
              <w:rPr>
                <w:rFonts w:ascii="Times New Roman" w:eastAsia="Calibri" w:hAnsi="Times New Roman"/>
                <w:color w:val="010101"/>
                <w:sz w:val="24"/>
                <w:szCs w:val="24"/>
              </w:rPr>
              <w:t xml:space="preserve">28 </w:t>
            </w:r>
          </w:p>
        </w:tc>
        <w:tc>
          <w:tcPr>
            <w:tcW w:w="10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Danh sách sảnh</w:t>
            </w:r>
          </w:p>
        </w:tc>
        <w:tc>
          <w:tcPr>
            <w:tcW w:w="15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Datagridview</w:t>
            </w:r>
          </w:p>
        </w:tc>
        <w:tc>
          <w:tcPr>
            <w:tcW w:w="23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pStyle w:val="oancuaDanhsach"/>
              <w:spacing w:after="0" w:line="240" w:lineRule="auto"/>
              <w:ind w:left="0"/>
              <w:jc w:val="both"/>
              <w:rPr>
                <w:rFonts w:ascii="Times New Roman" w:hAnsi="Times New Roman"/>
                <w:color w:val="010101"/>
                <w:sz w:val="24"/>
                <w:szCs w:val="24"/>
              </w:rPr>
            </w:pPr>
          </w:p>
        </w:tc>
        <w:tc>
          <w:tcPr>
            <w:tcW w:w="27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79D2" w:rsidRDefault="00DB79D2"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Hiện thị danh sách sảnh, thông tin chi tiết của sảnh trong nhà hàng.</w:t>
            </w:r>
          </w:p>
        </w:tc>
      </w:tr>
    </w:tbl>
    <w:p w:rsidR="004862A3" w:rsidRDefault="004862A3" w:rsidP="004862A3">
      <w:pPr>
        <w:tabs>
          <w:tab w:val="left" w:pos="1170"/>
        </w:tabs>
        <w:jc w:val="both"/>
        <w:outlineLvl w:val="2"/>
        <w:rPr>
          <w:sz w:val="24"/>
          <w:szCs w:val="24"/>
        </w:rPr>
      </w:pPr>
    </w:p>
    <w:p w:rsidR="004862A3" w:rsidRDefault="004862A3" w:rsidP="00E43E4A">
      <w:pPr>
        <w:pStyle w:val="oancuaDanhsach"/>
        <w:numPr>
          <w:ilvl w:val="2"/>
          <w:numId w:val="10"/>
        </w:numPr>
        <w:tabs>
          <w:tab w:val="left" w:pos="1170"/>
        </w:tabs>
        <w:jc w:val="both"/>
        <w:outlineLvl w:val="3"/>
        <w:rPr>
          <w:rFonts w:ascii="Times New Roman" w:hAnsi="Times New Roman" w:cs="Times New Roman"/>
          <w:b/>
          <w:sz w:val="24"/>
          <w:szCs w:val="24"/>
        </w:rPr>
      </w:pPr>
      <w:bookmarkStart w:id="37" w:name="_Toc518344008"/>
      <w:r w:rsidRPr="00A37BAB">
        <w:rPr>
          <w:rFonts w:ascii="Times New Roman" w:hAnsi="Times New Roman" w:cs="Times New Roman"/>
          <w:b/>
          <w:sz w:val="24"/>
          <w:szCs w:val="24"/>
        </w:rPr>
        <w:t>Màn hình Lập hợp đồng</w:t>
      </w:r>
      <w:bookmarkEnd w:id="37"/>
    </w:p>
    <w:p w:rsidR="00A37BAB" w:rsidRPr="00A37BAB" w:rsidRDefault="00A37BAB" w:rsidP="00A37BAB">
      <w:pPr>
        <w:pStyle w:val="oancuaDanhsach"/>
        <w:tabs>
          <w:tab w:val="left" w:pos="1170"/>
        </w:tabs>
        <w:ind w:left="1710"/>
        <w:jc w:val="both"/>
        <w:outlineLvl w:val="3"/>
        <w:rPr>
          <w:rFonts w:ascii="Times New Roman" w:hAnsi="Times New Roman" w:cs="Times New Roman"/>
          <w:b/>
          <w:sz w:val="24"/>
          <w:szCs w:val="24"/>
        </w:rPr>
      </w:pPr>
    </w:p>
    <w:p w:rsidR="004862A3" w:rsidRDefault="004862A3" w:rsidP="00A37BAB">
      <w:pPr>
        <w:pStyle w:val="oancuaDanhsach"/>
        <w:tabs>
          <w:tab w:val="left" w:pos="1170"/>
          <w:tab w:val="left" w:pos="1350"/>
        </w:tabs>
        <w:ind w:left="540"/>
        <w:jc w:val="both"/>
        <w:rPr>
          <w:sz w:val="24"/>
          <w:szCs w:val="24"/>
        </w:rPr>
      </w:pPr>
      <w:r>
        <w:rPr>
          <w:rFonts w:ascii="Times New Roman" w:hAnsi="Times New Roman"/>
          <w:noProof/>
          <w:sz w:val="24"/>
          <w:szCs w:val="24"/>
        </w:rPr>
        <w:drawing>
          <wp:inline distT="0" distB="0" distL="0" distR="0" wp14:anchorId="49B8C92F" wp14:editId="510AE1D2">
            <wp:extent cx="5943600" cy="4262347"/>
            <wp:effectExtent l="0" t="0" r="0" b="5080"/>
            <wp:docPr id="60" name="Picture 80" descr="https://documents.lucidchart.com/documents/ece8132d-6206-4c98-82dd-109ead818ce5/pages/0_0?a=1977&amp;x=121&amp;y=180&amp;w=1298&amp;h=880&amp;store=1&amp;accept=image%2F*&amp;auth=LCA%205d06792c84f02bb50a54f90c6b2af0f773d62211-ts%3D15305092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rcRect/>
                    <a:stretch>
                      <a:fillRect/>
                    </a:stretch>
                  </pic:blipFill>
                  <pic:spPr>
                    <a:xfrm>
                      <a:off x="0" y="0"/>
                      <a:ext cx="5943600" cy="4262347"/>
                    </a:xfrm>
                    <a:prstGeom prst="rect">
                      <a:avLst/>
                    </a:prstGeom>
                    <a:noFill/>
                    <a:ln>
                      <a:noFill/>
                      <a:prstDash/>
                    </a:ln>
                  </pic:spPr>
                </pic:pic>
              </a:graphicData>
            </a:graphic>
          </wp:inline>
        </w:drawing>
      </w:r>
    </w:p>
    <w:p w:rsidR="004862A3" w:rsidRDefault="004862A3" w:rsidP="00E43E4A">
      <w:pPr>
        <w:pStyle w:val="oancuaDanhsach"/>
        <w:numPr>
          <w:ilvl w:val="0"/>
          <w:numId w:val="45"/>
        </w:numPr>
        <w:autoSpaceDN w:val="0"/>
        <w:spacing w:after="0" w:line="360" w:lineRule="auto"/>
        <w:ind w:left="1440"/>
        <w:contextualSpacing w:val="0"/>
        <w:rPr>
          <w:rFonts w:ascii="Times New Roman" w:hAnsi="Times New Roman"/>
          <w:b/>
          <w:sz w:val="24"/>
          <w:szCs w:val="24"/>
        </w:rPr>
      </w:pPr>
      <w:r>
        <w:rPr>
          <w:rFonts w:ascii="Times New Roman" w:hAnsi="Times New Roman"/>
          <w:b/>
          <w:sz w:val="24"/>
          <w:szCs w:val="24"/>
        </w:rPr>
        <w:t>Danh sách các biến cố và xử lý tương ứng trên màn hình</w:t>
      </w:r>
    </w:p>
    <w:tbl>
      <w:tblPr>
        <w:tblW w:w="8370" w:type="dxa"/>
        <w:tblInd w:w="715" w:type="dxa"/>
        <w:tblLayout w:type="fixed"/>
        <w:tblCellMar>
          <w:left w:w="10" w:type="dxa"/>
          <w:right w:w="10" w:type="dxa"/>
        </w:tblCellMar>
        <w:tblLook w:val="04A0" w:firstRow="1" w:lastRow="0" w:firstColumn="1" w:lastColumn="0" w:noHBand="0" w:noVBand="1"/>
      </w:tblPr>
      <w:tblGrid>
        <w:gridCol w:w="719"/>
        <w:gridCol w:w="2883"/>
        <w:gridCol w:w="4768"/>
      </w:tblGrid>
      <w:tr w:rsidR="004862A3" w:rsidTr="0003522A">
        <w:tblPrEx>
          <w:tblCellMar>
            <w:top w:w="0" w:type="dxa"/>
            <w:bottom w:w="0" w:type="dxa"/>
          </w:tblCellMar>
        </w:tblPrEx>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Pr="00DE64CF" w:rsidRDefault="004862A3" w:rsidP="004862A3">
            <w:pPr>
              <w:rPr>
                <w:rFonts w:ascii="Times New Roman" w:hAnsi="Times New Roman"/>
                <w:b/>
                <w:sz w:val="24"/>
                <w:szCs w:val="24"/>
              </w:rPr>
            </w:pPr>
            <w:r w:rsidRPr="00DE64CF">
              <w:rPr>
                <w:rFonts w:ascii="Times New Roman" w:hAnsi="Times New Roman"/>
                <w:b/>
                <w:sz w:val="24"/>
                <w:szCs w:val="24"/>
              </w:rPr>
              <w:t>STT</w:t>
            </w:r>
          </w:p>
        </w:tc>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Pr="00DE64CF" w:rsidRDefault="004862A3" w:rsidP="004862A3">
            <w:pPr>
              <w:jc w:val="center"/>
              <w:rPr>
                <w:rFonts w:ascii="Times New Roman" w:hAnsi="Times New Roman"/>
                <w:b/>
                <w:sz w:val="24"/>
                <w:szCs w:val="24"/>
              </w:rPr>
            </w:pPr>
            <w:r w:rsidRPr="00DE64CF">
              <w:rPr>
                <w:rFonts w:ascii="Times New Roman" w:hAnsi="Times New Roman"/>
                <w:b/>
                <w:sz w:val="24"/>
                <w:szCs w:val="24"/>
              </w:rPr>
              <w:t>Biến cố</w:t>
            </w:r>
          </w:p>
        </w:tc>
        <w:tc>
          <w:tcPr>
            <w:tcW w:w="47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Pr="00DE64CF" w:rsidRDefault="004862A3" w:rsidP="004862A3">
            <w:pPr>
              <w:jc w:val="center"/>
              <w:rPr>
                <w:rFonts w:ascii="Times New Roman" w:hAnsi="Times New Roman"/>
                <w:b/>
                <w:sz w:val="24"/>
                <w:szCs w:val="24"/>
              </w:rPr>
            </w:pPr>
            <w:r w:rsidRPr="00DE64CF">
              <w:rPr>
                <w:rFonts w:ascii="Times New Roman" w:hAnsi="Times New Roman"/>
                <w:b/>
                <w:sz w:val="24"/>
                <w:szCs w:val="24"/>
              </w:rPr>
              <w:t>Xử lý</w:t>
            </w:r>
          </w:p>
        </w:tc>
      </w:tr>
      <w:tr w:rsidR="004862A3" w:rsidTr="0003522A">
        <w:tblPrEx>
          <w:tblCellMar>
            <w:top w:w="0" w:type="dxa"/>
            <w:bottom w:w="0" w:type="dxa"/>
          </w:tblCellMar>
        </w:tblPrEx>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jc w:val="center"/>
              <w:rPr>
                <w:rFonts w:ascii="Times New Roman" w:hAnsi="Times New Roman"/>
                <w:sz w:val="24"/>
                <w:szCs w:val="24"/>
              </w:rPr>
            </w:pPr>
            <w:r>
              <w:rPr>
                <w:rFonts w:ascii="Times New Roman" w:hAnsi="Times New Roman"/>
                <w:sz w:val="24"/>
                <w:szCs w:val="24"/>
              </w:rPr>
              <w:t>17</w:t>
            </w:r>
          </w:p>
        </w:tc>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jc w:val="both"/>
              <w:rPr>
                <w:rFonts w:ascii="Times New Roman" w:hAnsi="Times New Roman"/>
                <w:sz w:val="24"/>
                <w:szCs w:val="24"/>
              </w:rPr>
            </w:pPr>
            <w:r>
              <w:rPr>
                <w:rFonts w:ascii="Times New Roman" w:hAnsi="Times New Roman"/>
                <w:sz w:val="24"/>
                <w:szCs w:val="24"/>
              </w:rPr>
              <w:t>Nhấ</w:t>
            </w:r>
            <w:r w:rsidR="00DE64CF">
              <w:rPr>
                <w:rFonts w:ascii="Times New Roman" w:hAnsi="Times New Roman"/>
                <w:sz w:val="24"/>
                <w:szCs w:val="24"/>
              </w:rPr>
              <w:t xml:space="preserve">n vào button </w:t>
            </w:r>
            <w:proofErr w:type="gramStart"/>
            <w:r w:rsidR="00DE64CF">
              <w:rPr>
                <w:rFonts w:ascii="Times New Roman" w:hAnsi="Times New Roman"/>
                <w:sz w:val="24"/>
                <w:szCs w:val="24"/>
              </w:rPr>
              <w:t>In</w:t>
            </w:r>
            <w:proofErr w:type="gramEnd"/>
            <w:r w:rsidR="00DE64CF">
              <w:rPr>
                <w:rFonts w:ascii="Times New Roman" w:hAnsi="Times New Roman"/>
                <w:sz w:val="24"/>
                <w:szCs w:val="24"/>
              </w:rPr>
              <w:t xml:space="preserve"> </w:t>
            </w:r>
            <w:r>
              <w:rPr>
                <w:rFonts w:ascii="Times New Roman" w:hAnsi="Times New Roman"/>
                <w:sz w:val="24"/>
                <w:szCs w:val="24"/>
              </w:rPr>
              <w:t xml:space="preserve">hợp đồng </w:t>
            </w:r>
          </w:p>
        </w:tc>
        <w:tc>
          <w:tcPr>
            <w:tcW w:w="47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jc w:val="both"/>
              <w:rPr>
                <w:rFonts w:ascii="Times New Roman" w:hAnsi="Times New Roman"/>
                <w:sz w:val="24"/>
                <w:szCs w:val="24"/>
              </w:rPr>
            </w:pPr>
            <w:r>
              <w:rPr>
                <w:rFonts w:ascii="Times New Roman" w:hAnsi="Times New Roman"/>
                <w:sz w:val="24"/>
                <w:szCs w:val="24"/>
              </w:rPr>
              <w:t>In ra giấy hợp đồng đã đặt cho khách hàng.</w:t>
            </w:r>
          </w:p>
        </w:tc>
      </w:tr>
      <w:tr w:rsidR="004862A3" w:rsidTr="0003522A">
        <w:tblPrEx>
          <w:tblCellMar>
            <w:top w:w="0" w:type="dxa"/>
            <w:bottom w:w="0" w:type="dxa"/>
          </w:tblCellMar>
        </w:tblPrEx>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jc w:val="center"/>
              <w:rPr>
                <w:rFonts w:ascii="Times New Roman" w:hAnsi="Times New Roman"/>
                <w:sz w:val="24"/>
                <w:szCs w:val="24"/>
              </w:rPr>
            </w:pPr>
            <w:r>
              <w:rPr>
                <w:rFonts w:ascii="Times New Roman" w:hAnsi="Times New Roman"/>
                <w:sz w:val="24"/>
                <w:szCs w:val="24"/>
              </w:rPr>
              <w:t>18</w:t>
            </w:r>
          </w:p>
        </w:tc>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jc w:val="both"/>
              <w:rPr>
                <w:rFonts w:ascii="Times New Roman" w:hAnsi="Times New Roman"/>
                <w:sz w:val="24"/>
                <w:szCs w:val="24"/>
              </w:rPr>
            </w:pPr>
            <w:r>
              <w:rPr>
                <w:rFonts w:ascii="Times New Roman" w:hAnsi="Times New Roman"/>
                <w:sz w:val="24"/>
                <w:szCs w:val="24"/>
              </w:rPr>
              <w:t xml:space="preserve">Nhấn vào button Lập hợp đồng mới </w:t>
            </w:r>
          </w:p>
        </w:tc>
        <w:tc>
          <w:tcPr>
            <w:tcW w:w="47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jc w:val="both"/>
              <w:rPr>
                <w:rFonts w:ascii="Times New Roman" w:hAnsi="Times New Roman"/>
                <w:sz w:val="24"/>
                <w:szCs w:val="24"/>
              </w:rPr>
            </w:pPr>
            <w:r>
              <w:rPr>
                <w:rFonts w:ascii="Times New Roman" w:hAnsi="Times New Roman"/>
                <w:sz w:val="24"/>
                <w:szCs w:val="24"/>
              </w:rPr>
              <w:t>Hiện thị form Lập hợp đồng.</w:t>
            </w:r>
          </w:p>
        </w:tc>
      </w:tr>
      <w:tr w:rsidR="004862A3" w:rsidTr="0003522A">
        <w:tblPrEx>
          <w:tblCellMar>
            <w:top w:w="0" w:type="dxa"/>
            <w:bottom w:w="0" w:type="dxa"/>
          </w:tblCellMar>
        </w:tblPrEx>
        <w:trPr>
          <w:trHeight w:val="414"/>
        </w:trPr>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jc w:val="center"/>
              <w:rPr>
                <w:rFonts w:ascii="Times New Roman" w:hAnsi="Times New Roman"/>
                <w:sz w:val="24"/>
                <w:szCs w:val="24"/>
              </w:rPr>
            </w:pPr>
            <w:r>
              <w:rPr>
                <w:rFonts w:ascii="Times New Roman" w:hAnsi="Times New Roman"/>
                <w:sz w:val="24"/>
                <w:szCs w:val="24"/>
              </w:rPr>
              <w:t>19</w:t>
            </w:r>
          </w:p>
        </w:tc>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jc w:val="both"/>
              <w:rPr>
                <w:rFonts w:ascii="Times New Roman" w:hAnsi="Times New Roman"/>
                <w:sz w:val="24"/>
                <w:szCs w:val="24"/>
              </w:rPr>
            </w:pPr>
            <w:r>
              <w:rPr>
                <w:rFonts w:ascii="Times New Roman" w:hAnsi="Times New Roman"/>
                <w:sz w:val="24"/>
                <w:szCs w:val="24"/>
              </w:rPr>
              <w:t>Nhấ</w:t>
            </w:r>
            <w:r w:rsidR="00DE64CF">
              <w:rPr>
                <w:rFonts w:ascii="Times New Roman" w:hAnsi="Times New Roman"/>
                <w:sz w:val="24"/>
                <w:szCs w:val="24"/>
              </w:rPr>
              <w:t xml:space="preserve">n vào button </w:t>
            </w:r>
            <w:r>
              <w:rPr>
                <w:rFonts w:ascii="Times New Roman" w:hAnsi="Times New Roman"/>
                <w:sz w:val="24"/>
                <w:szCs w:val="24"/>
              </w:rPr>
              <w:t>Xem hợp đồng</w:t>
            </w:r>
          </w:p>
        </w:tc>
        <w:tc>
          <w:tcPr>
            <w:tcW w:w="47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jc w:val="both"/>
              <w:rPr>
                <w:rFonts w:ascii="Times New Roman" w:hAnsi="Times New Roman"/>
                <w:sz w:val="24"/>
                <w:szCs w:val="24"/>
              </w:rPr>
            </w:pPr>
            <w:r>
              <w:rPr>
                <w:rFonts w:ascii="Times New Roman" w:hAnsi="Times New Roman"/>
                <w:sz w:val="24"/>
                <w:szCs w:val="24"/>
              </w:rPr>
              <w:t>Hiện thị form Tra cứu hợp đồng.</w:t>
            </w:r>
          </w:p>
        </w:tc>
      </w:tr>
      <w:tr w:rsidR="004862A3" w:rsidTr="0003522A">
        <w:tblPrEx>
          <w:tblCellMar>
            <w:top w:w="0" w:type="dxa"/>
            <w:bottom w:w="0" w:type="dxa"/>
          </w:tblCellMar>
        </w:tblPrEx>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jc w:val="center"/>
              <w:rPr>
                <w:rFonts w:ascii="Times New Roman" w:hAnsi="Times New Roman"/>
                <w:sz w:val="24"/>
                <w:szCs w:val="24"/>
              </w:rPr>
            </w:pPr>
            <w:r>
              <w:rPr>
                <w:rFonts w:ascii="Times New Roman" w:hAnsi="Times New Roman"/>
                <w:sz w:val="24"/>
                <w:szCs w:val="24"/>
              </w:rPr>
              <w:t>20</w:t>
            </w:r>
          </w:p>
        </w:tc>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jc w:val="both"/>
              <w:rPr>
                <w:rFonts w:ascii="Times New Roman" w:hAnsi="Times New Roman"/>
                <w:sz w:val="24"/>
                <w:szCs w:val="24"/>
              </w:rPr>
            </w:pPr>
            <w:r>
              <w:rPr>
                <w:rFonts w:ascii="Times New Roman" w:hAnsi="Times New Roman"/>
                <w:sz w:val="24"/>
                <w:szCs w:val="24"/>
              </w:rPr>
              <w:t>Nhấ</w:t>
            </w:r>
            <w:r w:rsidR="00DE64CF">
              <w:rPr>
                <w:rFonts w:ascii="Times New Roman" w:hAnsi="Times New Roman"/>
                <w:sz w:val="24"/>
                <w:szCs w:val="24"/>
              </w:rPr>
              <w:t xml:space="preserve">n vào button </w:t>
            </w:r>
            <w:r>
              <w:rPr>
                <w:rFonts w:ascii="Times New Roman" w:hAnsi="Times New Roman"/>
                <w:sz w:val="24"/>
                <w:szCs w:val="24"/>
              </w:rPr>
              <w:t xml:space="preserve">Lưu </w:t>
            </w:r>
          </w:p>
        </w:tc>
        <w:tc>
          <w:tcPr>
            <w:tcW w:w="47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jc w:val="both"/>
              <w:rPr>
                <w:rFonts w:ascii="Times New Roman" w:hAnsi="Times New Roman"/>
                <w:sz w:val="24"/>
                <w:szCs w:val="24"/>
              </w:rPr>
            </w:pPr>
            <w:r>
              <w:rPr>
                <w:rFonts w:ascii="Times New Roman" w:hAnsi="Times New Roman"/>
                <w:sz w:val="24"/>
                <w:szCs w:val="24"/>
              </w:rPr>
              <w:t>Lưu hợp đồng vừa mới lập.</w:t>
            </w:r>
          </w:p>
        </w:tc>
      </w:tr>
      <w:tr w:rsidR="004862A3" w:rsidTr="0003522A">
        <w:tblPrEx>
          <w:tblCellMar>
            <w:top w:w="0" w:type="dxa"/>
            <w:bottom w:w="0" w:type="dxa"/>
          </w:tblCellMar>
        </w:tblPrEx>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jc w:val="center"/>
              <w:rPr>
                <w:rFonts w:ascii="Times New Roman" w:hAnsi="Times New Roman"/>
                <w:sz w:val="24"/>
                <w:szCs w:val="24"/>
              </w:rPr>
            </w:pPr>
            <w:r>
              <w:rPr>
                <w:rFonts w:ascii="Times New Roman" w:hAnsi="Times New Roman"/>
                <w:sz w:val="24"/>
                <w:szCs w:val="24"/>
              </w:rPr>
              <w:t>21</w:t>
            </w:r>
          </w:p>
        </w:tc>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jc w:val="both"/>
              <w:rPr>
                <w:rFonts w:ascii="Times New Roman" w:hAnsi="Times New Roman"/>
                <w:sz w:val="24"/>
                <w:szCs w:val="24"/>
              </w:rPr>
            </w:pPr>
            <w:r>
              <w:rPr>
                <w:rFonts w:ascii="Times New Roman" w:hAnsi="Times New Roman"/>
                <w:sz w:val="24"/>
                <w:szCs w:val="24"/>
              </w:rPr>
              <w:t>Nhấ</w:t>
            </w:r>
            <w:r w:rsidR="00DE64CF">
              <w:rPr>
                <w:rFonts w:ascii="Times New Roman" w:hAnsi="Times New Roman"/>
                <w:sz w:val="24"/>
                <w:szCs w:val="24"/>
              </w:rPr>
              <w:t xml:space="preserve">n vào button </w:t>
            </w:r>
            <w:r>
              <w:rPr>
                <w:rFonts w:ascii="Times New Roman" w:hAnsi="Times New Roman"/>
                <w:sz w:val="24"/>
                <w:szCs w:val="24"/>
              </w:rPr>
              <w:t>Thoát</w:t>
            </w:r>
          </w:p>
        </w:tc>
        <w:tc>
          <w:tcPr>
            <w:tcW w:w="47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jc w:val="both"/>
              <w:rPr>
                <w:rFonts w:ascii="Times New Roman" w:hAnsi="Times New Roman"/>
                <w:sz w:val="24"/>
                <w:szCs w:val="24"/>
              </w:rPr>
            </w:pPr>
            <w:r>
              <w:rPr>
                <w:rFonts w:ascii="Times New Roman" w:hAnsi="Times New Roman"/>
                <w:sz w:val="24"/>
                <w:szCs w:val="24"/>
              </w:rPr>
              <w:t>Thoát form hiện tại quay lại form Màn hình chính</w:t>
            </w:r>
          </w:p>
        </w:tc>
      </w:tr>
    </w:tbl>
    <w:p w:rsidR="004862A3" w:rsidRDefault="004862A3" w:rsidP="004862A3">
      <w:pPr>
        <w:autoSpaceDN w:val="0"/>
        <w:spacing w:after="0" w:line="360" w:lineRule="auto"/>
        <w:ind w:left="1080"/>
        <w:rPr>
          <w:rFonts w:ascii="Times New Roman" w:hAnsi="Times New Roman"/>
          <w:b/>
          <w:sz w:val="24"/>
          <w:szCs w:val="24"/>
        </w:rPr>
      </w:pPr>
      <w:r>
        <w:rPr>
          <w:rFonts w:ascii="Times New Roman" w:hAnsi="Times New Roman"/>
          <w:b/>
          <w:sz w:val="24"/>
          <w:szCs w:val="24"/>
        </w:rPr>
        <w:br w:type="page"/>
      </w:r>
    </w:p>
    <w:p w:rsidR="004862A3" w:rsidRPr="004862A3" w:rsidRDefault="004862A3" w:rsidP="004862A3">
      <w:pPr>
        <w:autoSpaceDN w:val="0"/>
        <w:spacing w:after="0" w:line="360" w:lineRule="auto"/>
        <w:ind w:left="1080"/>
        <w:rPr>
          <w:rFonts w:ascii="Times New Roman" w:hAnsi="Times New Roman"/>
          <w:b/>
          <w:sz w:val="24"/>
          <w:szCs w:val="24"/>
        </w:rPr>
      </w:pPr>
    </w:p>
    <w:p w:rsidR="004862A3" w:rsidRPr="004862A3" w:rsidRDefault="004862A3" w:rsidP="00E43E4A">
      <w:pPr>
        <w:pStyle w:val="oancuaDanhsach"/>
        <w:numPr>
          <w:ilvl w:val="0"/>
          <w:numId w:val="45"/>
        </w:numPr>
        <w:tabs>
          <w:tab w:val="left" w:pos="1170"/>
        </w:tabs>
        <w:ind w:left="1440"/>
        <w:jc w:val="both"/>
        <w:rPr>
          <w:sz w:val="24"/>
          <w:szCs w:val="24"/>
        </w:rPr>
      </w:pPr>
      <w:r>
        <w:rPr>
          <w:rFonts w:ascii="Times New Roman" w:hAnsi="Times New Roman"/>
          <w:b/>
          <w:sz w:val="24"/>
          <w:szCs w:val="24"/>
        </w:rPr>
        <w:t>Mô tả các đối tượng trên màn hình</w:t>
      </w:r>
    </w:p>
    <w:p w:rsidR="004862A3" w:rsidRPr="00DB79D2" w:rsidRDefault="004862A3" w:rsidP="004862A3">
      <w:pPr>
        <w:pStyle w:val="oancuaDanhsach"/>
        <w:tabs>
          <w:tab w:val="left" w:pos="1170"/>
        </w:tabs>
        <w:ind w:left="1440"/>
        <w:jc w:val="both"/>
        <w:outlineLvl w:val="2"/>
        <w:rPr>
          <w:sz w:val="24"/>
          <w:szCs w:val="24"/>
        </w:rPr>
      </w:pPr>
    </w:p>
    <w:tbl>
      <w:tblPr>
        <w:tblW w:w="8415" w:type="dxa"/>
        <w:tblInd w:w="670" w:type="dxa"/>
        <w:tblCellMar>
          <w:left w:w="10" w:type="dxa"/>
          <w:right w:w="10" w:type="dxa"/>
        </w:tblCellMar>
        <w:tblLook w:val="04A0" w:firstRow="1" w:lastRow="0" w:firstColumn="1" w:lastColumn="0" w:noHBand="0" w:noVBand="1"/>
      </w:tblPr>
      <w:tblGrid>
        <w:gridCol w:w="670"/>
        <w:gridCol w:w="1218"/>
        <w:gridCol w:w="1789"/>
        <w:gridCol w:w="3271"/>
        <w:gridCol w:w="1467"/>
      </w:tblGrid>
      <w:tr w:rsidR="004862A3" w:rsidTr="0003522A">
        <w:tblPrEx>
          <w:tblCellMar>
            <w:top w:w="0" w:type="dxa"/>
            <w:bottom w:w="0" w:type="dxa"/>
          </w:tblCellMar>
        </w:tblPrEx>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Pr="00DE64CF" w:rsidRDefault="004862A3" w:rsidP="004862A3">
            <w:pPr>
              <w:pStyle w:val="oancuaDanhsach"/>
              <w:spacing w:after="0" w:line="240" w:lineRule="auto"/>
              <w:ind w:left="0"/>
              <w:jc w:val="center"/>
              <w:rPr>
                <w:rFonts w:ascii="Times New Roman" w:hAnsi="Times New Roman"/>
                <w:b/>
                <w:sz w:val="24"/>
                <w:szCs w:val="24"/>
              </w:rPr>
            </w:pPr>
            <w:r w:rsidRPr="00DE64CF">
              <w:rPr>
                <w:rFonts w:ascii="Times New Roman" w:eastAsia="Calibri" w:hAnsi="Times New Roman"/>
                <w:b/>
                <w:sz w:val="24"/>
                <w:szCs w:val="24"/>
              </w:rPr>
              <w:t>STT</w:t>
            </w:r>
          </w:p>
        </w:tc>
        <w:tc>
          <w:tcPr>
            <w:tcW w:w="12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Pr="00DE64CF" w:rsidRDefault="004862A3" w:rsidP="004862A3">
            <w:pPr>
              <w:pStyle w:val="oancuaDanhsach"/>
              <w:spacing w:after="0" w:line="240" w:lineRule="auto"/>
              <w:ind w:left="0" w:right="484"/>
              <w:jc w:val="center"/>
              <w:rPr>
                <w:rFonts w:ascii="Times New Roman" w:hAnsi="Times New Roman"/>
                <w:b/>
                <w:sz w:val="24"/>
                <w:szCs w:val="24"/>
              </w:rPr>
            </w:pPr>
            <w:r w:rsidRPr="00DE64CF">
              <w:rPr>
                <w:rFonts w:ascii="Times New Roman" w:eastAsia="Calibri" w:hAnsi="Times New Roman"/>
                <w:b/>
                <w:sz w:val="24"/>
                <w:szCs w:val="24"/>
              </w:rPr>
              <w:t>Tên</w:t>
            </w:r>
          </w:p>
        </w:tc>
        <w:tc>
          <w:tcPr>
            <w:tcW w:w="17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Pr="00DE64CF" w:rsidRDefault="004862A3" w:rsidP="004862A3">
            <w:pPr>
              <w:pStyle w:val="oancuaDanhsach"/>
              <w:spacing w:after="0" w:line="240" w:lineRule="auto"/>
              <w:ind w:left="0"/>
              <w:jc w:val="center"/>
              <w:rPr>
                <w:rFonts w:ascii="Times New Roman" w:hAnsi="Times New Roman"/>
                <w:b/>
                <w:sz w:val="24"/>
                <w:szCs w:val="24"/>
              </w:rPr>
            </w:pPr>
            <w:r w:rsidRPr="00DE64CF">
              <w:rPr>
                <w:rFonts w:ascii="Times New Roman" w:eastAsia="Calibri" w:hAnsi="Times New Roman"/>
                <w:b/>
                <w:sz w:val="24"/>
                <w:szCs w:val="24"/>
              </w:rPr>
              <w:t>Kiểu</w:t>
            </w:r>
          </w:p>
        </w:tc>
        <w:tc>
          <w:tcPr>
            <w:tcW w:w="32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Pr="00DE64CF" w:rsidRDefault="004862A3" w:rsidP="004862A3">
            <w:pPr>
              <w:pStyle w:val="oancuaDanhsach"/>
              <w:spacing w:after="0" w:line="240" w:lineRule="auto"/>
              <w:ind w:left="0"/>
              <w:jc w:val="center"/>
              <w:rPr>
                <w:rFonts w:ascii="Times New Roman" w:hAnsi="Times New Roman"/>
                <w:b/>
                <w:sz w:val="24"/>
                <w:szCs w:val="24"/>
              </w:rPr>
            </w:pPr>
            <w:r w:rsidRPr="00DE64CF">
              <w:rPr>
                <w:rFonts w:ascii="Times New Roman" w:eastAsia="Calibri" w:hAnsi="Times New Roman"/>
                <w:b/>
                <w:sz w:val="24"/>
                <w:szCs w:val="24"/>
              </w:rPr>
              <w:t>Ràng buộc</w:t>
            </w:r>
          </w:p>
        </w:tc>
        <w:tc>
          <w:tcPr>
            <w:tcW w:w="14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Pr="00DE64CF" w:rsidRDefault="004862A3" w:rsidP="004862A3">
            <w:pPr>
              <w:pStyle w:val="oancuaDanhsach"/>
              <w:spacing w:after="0" w:line="240" w:lineRule="auto"/>
              <w:ind w:left="0"/>
              <w:jc w:val="center"/>
              <w:rPr>
                <w:rFonts w:ascii="Times New Roman" w:hAnsi="Times New Roman"/>
                <w:b/>
                <w:sz w:val="24"/>
                <w:szCs w:val="24"/>
              </w:rPr>
            </w:pPr>
            <w:r w:rsidRPr="00DE64CF">
              <w:rPr>
                <w:rFonts w:ascii="Times New Roman" w:eastAsia="Calibri" w:hAnsi="Times New Roman"/>
                <w:b/>
                <w:sz w:val="24"/>
                <w:szCs w:val="24"/>
              </w:rPr>
              <w:t>Chức năng</w:t>
            </w:r>
          </w:p>
        </w:tc>
      </w:tr>
      <w:tr w:rsidR="004862A3" w:rsidTr="0003522A">
        <w:tblPrEx>
          <w:tblCellMar>
            <w:top w:w="0" w:type="dxa"/>
            <w:bottom w:w="0" w:type="dxa"/>
          </w:tblCellMar>
        </w:tblPrEx>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center"/>
              <w:rPr>
                <w:rFonts w:ascii="Times New Roman" w:hAnsi="Times New Roman"/>
                <w:sz w:val="24"/>
                <w:szCs w:val="24"/>
              </w:rPr>
            </w:pPr>
            <w:r>
              <w:rPr>
                <w:rFonts w:ascii="Times New Roman" w:eastAsia="Calibri" w:hAnsi="Times New Roman"/>
                <w:sz w:val="24"/>
                <w:szCs w:val="24"/>
              </w:rPr>
              <w:t>1</w:t>
            </w:r>
          </w:p>
        </w:tc>
        <w:tc>
          <w:tcPr>
            <w:tcW w:w="12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Ngày lập</w:t>
            </w:r>
          </w:p>
        </w:tc>
        <w:tc>
          <w:tcPr>
            <w:tcW w:w="17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DataTimePicker</w:t>
            </w:r>
          </w:p>
        </w:tc>
        <w:tc>
          <w:tcPr>
            <w:tcW w:w="32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 xml:space="preserve">Chỉ chọn một giá trị </w:t>
            </w:r>
            <w:proofErr w:type="gramStart"/>
            <w:r>
              <w:rPr>
                <w:rFonts w:ascii="Times New Roman" w:eastAsia="Calibri" w:hAnsi="Times New Roman"/>
                <w:sz w:val="24"/>
                <w:szCs w:val="24"/>
              </w:rPr>
              <w:t>trong  DataTimePickerNgayLap</w:t>
            </w:r>
            <w:proofErr w:type="gramEnd"/>
            <w:r>
              <w:rPr>
                <w:rFonts w:ascii="Times New Roman" w:eastAsia="Calibri" w:hAnsi="Times New Roman"/>
                <w:sz w:val="24"/>
                <w:szCs w:val="24"/>
              </w:rPr>
              <w:t>. Ngày lập phải là ngày hiện tại.</w:t>
            </w:r>
          </w:p>
        </w:tc>
        <w:tc>
          <w:tcPr>
            <w:tcW w:w="14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Chọn giá trị là ngày lập.</w:t>
            </w:r>
          </w:p>
        </w:tc>
      </w:tr>
      <w:tr w:rsidR="004862A3" w:rsidTr="0003522A">
        <w:tblPrEx>
          <w:tblCellMar>
            <w:top w:w="0" w:type="dxa"/>
            <w:bottom w:w="0" w:type="dxa"/>
          </w:tblCellMar>
        </w:tblPrEx>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center"/>
              <w:rPr>
                <w:rFonts w:ascii="Times New Roman" w:hAnsi="Times New Roman"/>
                <w:sz w:val="24"/>
                <w:szCs w:val="24"/>
              </w:rPr>
            </w:pPr>
            <w:r>
              <w:rPr>
                <w:rFonts w:ascii="Times New Roman" w:eastAsia="Calibri" w:hAnsi="Times New Roman"/>
                <w:sz w:val="24"/>
                <w:szCs w:val="24"/>
              </w:rPr>
              <w:t>2</w:t>
            </w:r>
          </w:p>
        </w:tc>
        <w:tc>
          <w:tcPr>
            <w:tcW w:w="12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 xml:space="preserve">Tên khách hàng </w:t>
            </w:r>
          </w:p>
        </w:tc>
        <w:tc>
          <w:tcPr>
            <w:tcW w:w="17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TextBox</w:t>
            </w:r>
          </w:p>
        </w:tc>
        <w:tc>
          <w:tcPr>
            <w:tcW w:w="32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Tên khách hàng phải phải là chuỗi không chứ số và các kí tự đặc biệt.</w:t>
            </w:r>
          </w:p>
        </w:tc>
        <w:tc>
          <w:tcPr>
            <w:tcW w:w="14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Nhập họ tên khách hàng mới.</w:t>
            </w:r>
          </w:p>
        </w:tc>
      </w:tr>
      <w:tr w:rsidR="004862A3" w:rsidTr="0003522A">
        <w:tblPrEx>
          <w:tblCellMar>
            <w:top w:w="0" w:type="dxa"/>
            <w:bottom w:w="0" w:type="dxa"/>
          </w:tblCellMar>
        </w:tblPrEx>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center"/>
              <w:rPr>
                <w:rFonts w:ascii="Times New Roman" w:hAnsi="Times New Roman"/>
                <w:sz w:val="24"/>
                <w:szCs w:val="24"/>
              </w:rPr>
            </w:pPr>
            <w:r>
              <w:rPr>
                <w:rFonts w:ascii="Times New Roman" w:eastAsia="Calibri" w:hAnsi="Times New Roman"/>
                <w:sz w:val="24"/>
                <w:szCs w:val="24"/>
              </w:rPr>
              <w:t>3</w:t>
            </w:r>
          </w:p>
        </w:tc>
        <w:tc>
          <w:tcPr>
            <w:tcW w:w="12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Họ tên chú rể</w:t>
            </w:r>
          </w:p>
        </w:tc>
        <w:tc>
          <w:tcPr>
            <w:tcW w:w="17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TextBox</w:t>
            </w:r>
          </w:p>
        </w:tc>
        <w:tc>
          <w:tcPr>
            <w:tcW w:w="32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Tên chú rể phải phải là chuỗi không chứ số và các kí tự đặc biệt.</w:t>
            </w:r>
          </w:p>
        </w:tc>
        <w:tc>
          <w:tcPr>
            <w:tcW w:w="14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Nhập họ tên chứ rể.</w:t>
            </w:r>
          </w:p>
        </w:tc>
      </w:tr>
      <w:tr w:rsidR="004862A3" w:rsidTr="0003522A">
        <w:tblPrEx>
          <w:tblCellMar>
            <w:top w:w="0" w:type="dxa"/>
            <w:bottom w:w="0" w:type="dxa"/>
          </w:tblCellMar>
        </w:tblPrEx>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center"/>
              <w:rPr>
                <w:rFonts w:ascii="Times New Roman" w:hAnsi="Times New Roman"/>
                <w:sz w:val="24"/>
                <w:szCs w:val="24"/>
              </w:rPr>
            </w:pPr>
            <w:r>
              <w:rPr>
                <w:rFonts w:ascii="Times New Roman" w:eastAsia="Calibri" w:hAnsi="Times New Roman"/>
                <w:sz w:val="24"/>
                <w:szCs w:val="24"/>
              </w:rPr>
              <w:t>4</w:t>
            </w:r>
          </w:p>
        </w:tc>
        <w:tc>
          <w:tcPr>
            <w:tcW w:w="12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Họ tên cô dâu</w:t>
            </w:r>
          </w:p>
        </w:tc>
        <w:tc>
          <w:tcPr>
            <w:tcW w:w="17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TextBox</w:t>
            </w:r>
          </w:p>
        </w:tc>
        <w:tc>
          <w:tcPr>
            <w:tcW w:w="32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DE64CF"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 xml:space="preserve">Tên cô dâu </w:t>
            </w:r>
            <w:r w:rsidR="004862A3">
              <w:rPr>
                <w:rFonts w:ascii="Times New Roman" w:eastAsia="Calibri" w:hAnsi="Times New Roman"/>
                <w:sz w:val="24"/>
                <w:szCs w:val="24"/>
              </w:rPr>
              <w:t>phải là chuỗi không chứ số và các kí tự đặc biệt.</w:t>
            </w:r>
          </w:p>
        </w:tc>
        <w:tc>
          <w:tcPr>
            <w:tcW w:w="14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Nhập tên cô dâu.</w:t>
            </w:r>
          </w:p>
        </w:tc>
      </w:tr>
      <w:tr w:rsidR="004862A3" w:rsidTr="0003522A">
        <w:tblPrEx>
          <w:tblCellMar>
            <w:top w:w="0" w:type="dxa"/>
            <w:bottom w:w="0" w:type="dxa"/>
          </w:tblCellMar>
        </w:tblPrEx>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center"/>
              <w:rPr>
                <w:rFonts w:ascii="Times New Roman" w:hAnsi="Times New Roman"/>
                <w:sz w:val="24"/>
                <w:szCs w:val="24"/>
              </w:rPr>
            </w:pPr>
            <w:r>
              <w:rPr>
                <w:rFonts w:ascii="Times New Roman" w:eastAsia="Calibri" w:hAnsi="Times New Roman"/>
                <w:sz w:val="24"/>
                <w:szCs w:val="24"/>
              </w:rPr>
              <w:t>5</w:t>
            </w:r>
          </w:p>
        </w:tc>
        <w:tc>
          <w:tcPr>
            <w:tcW w:w="12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Địa chỉ</w:t>
            </w:r>
          </w:p>
        </w:tc>
        <w:tc>
          <w:tcPr>
            <w:tcW w:w="17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TextBox</w:t>
            </w:r>
          </w:p>
        </w:tc>
        <w:tc>
          <w:tcPr>
            <w:tcW w:w="32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p>
        </w:tc>
        <w:tc>
          <w:tcPr>
            <w:tcW w:w="14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Nhập địa chỉ khách hàng.</w:t>
            </w:r>
          </w:p>
        </w:tc>
      </w:tr>
      <w:tr w:rsidR="004862A3" w:rsidTr="0003522A">
        <w:tblPrEx>
          <w:tblCellMar>
            <w:top w:w="0" w:type="dxa"/>
            <w:bottom w:w="0" w:type="dxa"/>
          </w:tblCellMar>
        </w:tblPrEx>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center"/>
              <w:rPr>
                <w:rFonts w:ascii="Times New Roman" w:hAnsi="Times New Roman"/>
                <w:sz w:val="24"/>
                <w:szCs w:val="24"/>
              </w:rPr>
            </w:pPr>
            <w:r>
              <w:rPr>
                <w:rFonts w:ascii="Times New Roman" w:eastAsia="Calibri" w:hAnsi="Times New Roman"/>
                <w:sz w:val="24"/>
                <w:szCs w:val="24"/>
              </w:rPr>
              <w:t>6</w:t>
            </w:r>
          </w:p>
        </w:tc>
        <w:tc>
          <w:tcPr>
            <w:tcW w:w="12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Điện thoại</w:t>
            </w:r>
          </w:p>
        </w:tc>
        <w:tc>
          <w:tcPr>
            <w:tcW w:w="17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TextBox</w:t>
            </w:r>
          </w:p>
        </w:tc>
        <w:tc>
          <w:tcPr>
            <w:tcW w:w="32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 xml:space="preserve">Số điện thoại phải nhập số số không có các kí tự đặc biệt và chữ. </w:t>
            </w:r>
          </w:p>
        </w:tc>
        <w:tc>
          <w:tcPr>
            <w:tcW w:w="14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Nhập số điện thoại.</w:t>
            </w:r>
          </w:p>
        </w:tc>
      </w:tr>
      <w:tr w:rsidR="004862A3" w:rsidTr="0003522A">
        <w:tblPrEx>
          <w:tblCellMar>
            <w:top w:w="0" w:type="dxa"/>
            <w:bottom w:w="0" w:type="dxa"/>
          </w:tblCellMar>
        </w:tblPrEx>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center"/>
              <w:rPr>
                <w:rFonts w:ascii="Times New Roman" w:hAnsi="Times New Roman"/>
                <w:color w:val="010101"/>
                <w:sz w:val="24"/>
                <w:szCs w:val="24"/>
              </w:rPr>
            </w:pPr>
            <w:r>
              <w:rPr>
                <w:rFonts w:ascii="Times New Roman" w:eastAsia="Calibri" w:hAnsi="Times New Roman"/>
                <w:color w:val="010101"/>
                <w:sz w:val="24"/>
                <w:szCs w:val="24"/>
              </w:rPr>
              <w:t>7</w:t>
            </w:r>
          </w:p>
        </w:tc>
        <w:tc>
          <w:tcPr>
            <w:tcW w:w="12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 xml:space="preserve">Email </w:t>
            </w:r>
          </w:p>
        </w:tc>
        <w:tc>
          <w:tcPr>
            <w:tcW w:w="17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TextBox</w:t>
            </w:r>
          </w:p>
        </w:tc>
        <w:tc>
          <w:tcPr>
            <w:tcW w:w="32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color w:val="010101"/>
                <w:sz w:val="24"/>
                <w:szCs w:val="24"/>
              </w:rPr>
            </w:pPr>
          </w:p>
        </w:tc>
        <w:tc>
          <w:tcPr>
            <w:tcW w:w="14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pPr>
            <w:r>
              <w:rPr>
                <w:rFonts w:ascii="Times New Roman" w:eastAsia="Calibri" w:hAnsi="Times New Roman"/>
                <w:sz w:val="24"/>
                <w:szCs w:val="24"/>
              </w:rPr>
              <w:t>Nhập email khách hàng.</w:t>
            </w:r>
          </w:p>
        </w:tc>
      </w:tr>
      <w:tr w:rsidR="004862A3" w:rsidTr="0003522A">
        <w:tblPrEx>
          <w:tblCellMar>
            <w:top w:w="0" w:type="dxa"/>
            <w:bottom w:w="0" w:type="dxa"/>
          </w:tblCellMar>
        </w:tblPrEx>
        <w:trPr>
          <w:trHeight w:val="683"/>
        </w:trPr>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center"/>
              <w:rPr>
                <w:rFonts w:ascii="Times New Roman" w:hAnsi="Times New Roman"/>
                <w:color w:val="010101"/>
                <w:sz w:val="24"/>
                <w:szCs w:val="24"/>
              </w:rPr>
            </w:pPr>
            <w:r>
              <w:rPr>
                <w:rFonts w:ascii="Times New Roman" w:eastAsia="Calibri" w:hAnsi="Times New Roman"/>
                <w:color w:val="010101"/>
                <w:sz w:val="24"/>
                <w:szCs w:val="24"/>
              </w:rPr>
              <w:t>8</w:t>
            </w:r>
          </w:p>
        </w:tc>
        <w:tc>
          <w:tcPr>
            <w:tcW w:w="12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Ngày tổ chức</w:t>
            </w:r>
          </w:p>
        </w:tc>
        <w:tc>
          <w:tcPr>
            <w:tcW w:w="17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pPr>
            <w:r>
              <w:rPr>
                <w:rFonts w:ascii="Times New Roman" w:eastAsia="Calibri" w:hAnsi="Times New Roman"/>
                <w:sz w:val="24"/>
                <w:szCs w:val="24"/>
              </w:rPr>
              <w:t>DataTimePicker</w:t>
            </w:r>
          </w:p>
        </w:tc>
        <w:tc>
          <w:tcPr>
            <w:tcW w:w="32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pPr>
            <w:r>
              <w:rPr>
                <w:rFonts w:ascii="Times New Roman" w:eastAsia="Calibri" w:hAnsi="Times New Roman"/>
                <w:sz w:val="24"/>
                <w:szCs w:val="24"/>
              </w:rPr>
              <w:t xml:space="preserve">Chỉ chọn một giá trị </w:t>
            </w:r>
            <w:proofErr w:type="gramStart"/>
            <w:r>
              <w:rPr>
                <w:rFonts w:ascii="Times New Roman" w:eastAsia="Calibri" w:hAnsi="Times New Roman"/>
                <w:sz w:val="24"/>
                <w:szCs w:val="24"/>
              </w:rPr>
              <w:t>trong  DataTimePickerNgayToChuc</w:t>
            </w:r>
            <w:proofErr w:type="gramEnd"/>
            <w:r>
              <w:rPr>
                <w:rFonts w:ascii="Times New Roman" w:eastAsia="Calibri" w:hAnsi="Times New Roman"/>
                <w:sz w:val="24"/>
                <w:szCs w:val="24"/>
              </w:rPr>
              <w:t>. Ngày tổ chức phải lớn hơn Ngày lập và không trùng với Ngày tổ chức của khách hàng khách, nếu trùng thì xét đến Loại sảnh và Ca.</w:t>
            </w:r>
          </w:p>
        </w:tc>
        <w:tc>
          <w:tcPr>
            <w:tcW w:w="14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Chọn Ngày tổ chức</w:t>
            </w:r>
          </w:p>
        </w:tc>
      </w:tr>
      <w:tr w:rsidR="004862A3" w:rsidTr="0003522A">
        <w:tblPrEx>
          <w:tblCellMar>
            <w:top w:w="0" w:type="dxa"/>
            <w:bottom w:w="0" w:type="dxa"/>
          </w:tblCellMar>
        </w:tblPrEx>
        <w:trPr>
          <w:trHeight w:val="683"/>
        </w:trPr>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center"/>
              <w:rPr>
                <w:rFonts w:ascii="Times New Roman" w:hAnsi="Times New Roman"/>
                <w:color w:val="010101"/>
                <w:sz w:val="24"/>
                <w:szCs w:val="24"/>
              </w:rPr>
            </w:pPr>
            <w:r>
              <w:rPr>
                <w:rFonts w:ascii="Times New Roman" w:eastAsia="Calibri" w:hAnsi="Times New Roman"/>
                <w:color w:val="010101"/>
                <w:sz w:val="24"/>
                <w:szCs w:val="24"/>
              </w:rPr>
              <w:t>9</w:t>
            </w:r>
          </w:p>
        </w:tc>
        <w:tc>
          <w:tcPr>
            <w:tcW w:w="12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 xml:space="preserve">Tiền đặt cọc  </w:t>
            </w:r>
          </w:p>
        </w:tc>
        <w:tc>
          <w:tcPr>
            <w:tcW w:w="17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TextBox</w:t>
            </w:r>
          </w:p>
        </w:tc>
        <w:tc>
          <w:tcPr>
            <w:tcW w:w="32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Tiền đặt cọc phải là số không có các kí tự đặc biệt và chữ. Tiền đặt cọc của tất cả Loại sảnh đều phải lớn hơn 10.000.000 đồng</w:t>
            </w:r>
          </w:p>
        </w:tc>
        <w:tc>
          <w:tcPr>
            <w:tcW w:w="14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pPr>
            <w:r>
              <w:rPr>
                <w:rFonts w:ascii="Times New Roman" w:eastAsia="Calibri" w:hAnsi="Times New Roman"/>
                <w:sz w:val="24"/>
                <w:szCs w:val="24"/>
              </w:rPr>
              <w:t>Nhập tiền đặt cọc</w:t>
            </w:r>
          </w:p>
        </w:tc>
      </w:tr>
      <w:tr w:rsidR="004862A3" w:rsidTr="0003522A">
        <w:tblPrEx>
          <w:tblCellMar>
            <w:top w:w="0" w:type="dxa"/>
            <w:bottom w:w="0" w:type="dxa"/>
          </w:tblCellMar>
        </w:tblPrEx>
        <w:trPr>
          <w:trHeight w:val="683"/>
        </w:trPr>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center"/>
              <w:rPr>
                <w:rFonts w:ascii="Times New Roman" w:hAnsi="Times New Roman"/>
                <w:color w:val="010101"/>
                <w:sz w:val="24"/>
                <w:szCs w:val="24"/>
              </w:rPr>
            </w:pPr>
            <w:r>
              <w:rPr>
                <w:rFonts w:ascii="Times New Roman" w:eastAsia="Calibri" w:hAnsi="Times New Roman"/>
                <w:color w:val="010101"/>
                <w:sz w:val="24"/>
                <w:szCs w:val="24"/>
              </w:rPr>
              <w:t>10</w:t>
            </w:r>
          </w:p>
        </w:tc>
        <w:tc>
          <w:tcPr>
            <w:tcW w:w="12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Tên nhân viên</w:t>
            </w:r>
          </w:p>
        </w:tc>
        <w:tc>
          <w:tcPr>
            <w:tcW w:w="17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 xml:space="preserve">ComboBox </w:t>
            </w:r>
          </w:p>
        </w:tc>
        <w:tc>
          <w:tcPr>
            <w:tcW w:w="32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pPr>
            <w:r>
              <w:rPr>
                <w:rFonts w:ascii="Times New Roman" w:eastAsia="Calibri" w:hAnsi="Times New Roman"/>
                <w:sz w:val="24"/>
                <w:szCs w:val="24"/>
              </w:rPr>
              <w:t>Chỉ chọn một trong các giá trị trong ComboBoxTenNhanVien</w:t>
            </w:r>
          </w:p>
        </w:tc>
        <w:tc>
          <w:tcPr>
            <w:tcW w:w="14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 xml:space="preserve">Chọn một trong giá trị tên nhân viên </w:t>
            </w:r>
            <w:proofErr w:type="gramStart"/>
            <w:r>
              <w:rPr>
                <w:rFonts w:ascii="Times New Roman" w:eastAsia="Calibri" w:hAnsi="Times New Roman"/>
                <w:color w:val="010101"/>
                <w:sz w:val="24"/>
                <w:szCs w:val="24"/>
              </w:rPr>
              <w:t>( Thái</w:t>
            </w:r>
            <w:proofErr w:type="gramEnd"/>
            <w:r>
              <w:rPr>
                <w:rFonts w:ascii="Times New Roman" w:eastAsia="Calibri" w:hAnsi="Times New Roman"/>
                <w:color w:val="010101"/>
                <w:sz w:val="24"/>
                <w:szCs w:val="24"/>
              </w:rPr>
              <w:t xml:space="preserve"> Dương, Huyền Thoại, Thu Thiên, Duy Tân)</w:t>
            </w:r>
          </w:p>
        </w:tc>
      </w:tr>
      <w:tr w:rsidR="004862A3" w:rsidTr="0003522A">
        <w:tblPrEx>
          <w:tblCellMar>
            <w:top w:w="0" w:type="dxa"/>
            <w:bottom w:w="0" w:type="dxa"/>
          </w:tblCellMar>
        </w:tblPrEx>
        <w:trPr>
          <w:trHeight w:val="683"/>
        </w:trPr>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center"/>
              <w:rPr>
                <w:rFonts w:ascii="Times New Roman" w:hAnsi="Times New Roman"/>
                <w:color w:val="010101"/>
                <w:sz w:val="24"/>
                <w:szCs w:val="24"/>
              </w:rPr>
            </w:pPr>
            <w:r>
              <w:rPr>
                <w:rFonts w:ascii="Times New Roman" w:eastAsia="Calibri" w:hAnsi="Times New Roman"/>
                <w:color w:val="010101"/>
                <w:sz w:val="24"/>
                <w:szCs w:val="24"/>
              </w:rPr>
              <w:t>11</w:t>
            </w:r>
          </w:p>
        </w:tc>
        <w:tc>
          <w:tcPr>
            <w:tcW w:w="12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Loại sảnh</w:t>
            </w:r>
          </w:p>
        </w:tc>
        <w:tc>
          <w:tcPr>
            <w:tcW w:w="17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ComboBox</w:t>
            </w:r>
          </w:p>
        </w:tc>
        <w:tc>
          <w:tcPr>
            <w:tcW w:w="32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pPr>
            <w:r>
              <w:rPr>
                <w:rFonts w:ascii="Times New Roman" w:eastAsia="Calibri" w:hAnsi="Times New Roman"/>
                <w:sz w:val="24"/>
                <w:szCs w:val="24"/>
              </w:rPr>
              <w:t>Chỉ chọn một trong các giá trị trong ComboBoxLoaiSanh.</w:t>
            </w:r>
          </w:p>
        </w:tc>
        <w:tc>
          <w:tcPr>
            <w:tcW w:w="14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 xml:space="preserve">Chọn giá trị Loại Sảnh (Loại </w:t>
            </w:r>
            <w:proofErr w:type="gramStart"/>
            <w:r>
              <w:rPr>
                <w:rFonts w:ascii="Times New Roman" w:eastAsia="Calibri" w:hAnsi="Times New Roman"/>
                <w:color w:val="010101"/>
                <w:sz w:val="24"/>
                <w:szCs w:val="24"/>
              </w:rPr>
              <w:t xml:space="preserve">A,  </w:t>
            </w:r>
            <w:r>
              <w:rPr>
                <w:rFonts w:ascii="Times New Roman" w:eastAsia="Calibri" w:hAnsi="Times New Roman"/>
                <w:color w:val="010101"/>
                <w:sz w:val="24"/>
                <w:szCs w:val="24"/>
              </w:rPr>
              <w:lastRenderedPageBreak/>
              <w:t>Loại</w:t>
            </w:r>
            <w:proofErr w:type="gramEnd"/>
            <w:r>
              <w:rPr>
                <w:rFonts w:ascii="Times New Roman" w:eastAsia="Calibri" w:hAnsi="Times New Roman"/>
                <w:color w:val="010101"/>
                <w:sz w:val="24"/>
                <w:szCs w:val="24"/>
              </w:rPr>
              <w:t xml:space="preserve"> B,  Loại C,  Loại D,  Loại E)</w:t>
            </w:r>
          </w:p>
        </w:tc>
      </w:tr>
      <w:tr w:rsidR="004862A3" w:rsidTr="0003522A">
        <w:tblPrEx>
          <w:tblCellMar>
            <w:top w:w="0" w:type="dxa"/>
            <w:bottom w:w="0" w:type="dxa"/>
          </w:tblCellMar>
        </w:tblPrEx>
        <w:trPr>
          <w:trHeight w:val="683"/>
        </w:trPr>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center"/>
              <w:rPr>
                <w:rFonts w:ascii="Times New Roman" w:hAnsi="Times New Roman"/>
                <w:color w:val="010101"/>
                <w:sz w:val="24"/>
                <w:szCs w:val="24"/>
              </w:rPr>
            </w:pPr>
            <w:r>
              <w:rPr>
                <w:rFonts w:ascii="Times New Roman" w:eastAsia="Calibri" w:hAnsi="Times New Roman"/>
                <w:color w:val="010101"/>
                <w:sz w:val="24"/>
                <w:szCs w:val="24"/>
              </w:rPr>
              <w:lastRenderedPageBreak/>
              <w:t xml:space="preserve">12 </w:t>
            </w:r>
          </w:p>
        </w:tc>
        <w:tc>
          <w:tcPr>
            <w:tcW w:w="12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Ca</w:t>
            </w:r>
          </w:p>
        </w:tc>
        <w:tc>
          <w:tcPr>
            <w:tcW w:w="17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ComboBox</w:t>
            </w:r>
          </w:p>
        </w:tc>
        <w:tc>
          <w:tcPr>
            <w:tcW w:w="32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pPr>
            <w:r>
              <w:rPr>
                <w:rFonts w:ascii="Times New Roman" w:eastAsia="Calibri" w:hAnsi="Times New Roman"/>
                <w:sz w:val="24"/>
                <w:szCs w:val="24"/>
              </w:rPr>
              <w:t>Chỉ chọn một trong các giá trị trong ComboBoxCa.</w:t>
            </w:r>
          </w:p>
        </w:tc>
        <w:tc>
          <w:tcPr>
            <w:tcW w:w="14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Chọn giá trị Ca (Trưa, Tối)</w:t>
            </w:r>
          </w:p>
        </w:tc>
      </w:tr>
      <w:tr w:rsidR="004862A3" w:rsidTr="0003522A">
        <w:tblPrEx>
          <w:tblCellMar>
            <w:top w:w="0" w:type="dxa"/>
            <w:bottom w:w="0" w:type="dxa"/>
          </w:tblCellMar>
        </w:tblPrEx>
        <w:trPr>
          <w:trHeight w:val="683"/>
        </w:trPr>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center"/>
              <w:rPr>
                <w:rFonts w:ascii="Times New Roman" w:hAnsi="Times New Roman"/>
                <w:color w:val="010101"/>
                <w:sz w:val="24"/>
                <w:szCs w:val="24"/>
              </w:rPr>
            </w:pPr>
            <w:r>
              <w:rPr>
                <w:rFonts w:ascii="Times New Roman" w:eastAsia="Calibri" w:hAnsi="Times New Roman"/>
                <w:color w:val="010101"/>
                <w:sz w:val="24"/>
                <w:szCs w:val="24"/>
              </w:rPr>
              <w:t xml:space="preserve">13 </w:t>
            </w:r>
          </w:p>
        </w:tc>
        <w:tc>
          <w:tcPr>
            <w:tcW w:w="12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 xml:space="preserve">Số lượng bàn </w:t>
            </w:r>
          </w:p>
        </w:tc>
        <w:tc>
          <w:tcPr>
            <w:tcW w:w="17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TextBox</w:t>
            </w:r>
          </w:p>
        </w:tc>
        <w:tc>
          <w:tcPr>
            <w:tcW w:w="32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Số lượng bàn phải nhỏ hơn hoặc bằng số bàn tối đa tùy Loại sảnh đã chọn. Số lượng bàn phải là số không phải là chữ và các kí tự đặc biệt.</w:t>
            </w:r>
          </w:p>
        </w:tc>
        <w:tc>
          <w:tcPr>
            <w:tcW w:w="14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Nhập số lượng bàn.</w:t>
            </w:r>
          </w:p>
        </w:tc>
      </w:tr>
      <w:tr w:rsidR="004862A3" w:rsidTr="0003522A">
        <w:tblPrEx>
          <w:tblCellMar>
            <w:top w:w="0" w:type="dxa"/>
            <w:bottom w:w="0" w:type="dxa"/>
          </w:tblCellMar>
        </w:tblPrEx>
        <w:trPr>
          <w:trHeight w:val="683"/>
        </w:trPr>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center"/>
              <w:rPr>
                <w:rFonts w:ascii="Times New Roman" w:hAnsi="Times New Roman"/>
                <w:color w:val="010101"/>
                <w:sz w:val="24"/>
                <w:szCs w:val="24"/>
              </w:rPr>
            </w:pPr>
            <w:r>
              <w:rPr>
                <w:rFonts w:ascii="Times New Roman" w:eastAsia="Calibri" w:hAnsi="Times New Roman"/>
                <w:color w:val="010101"/>
                <w:sz w:val="24"/>
                <w:szCs w:val="24"/>
              </w:rPr>
              <w:t>14</w:t>
            </w:r>
          </w:p>
        </w:tc>
        <w:tc>
          <w:tcPr>
            <w:tcW w:w="12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Số lượng nhân viên</w:t>
            </w:r>
          </w:p>
        </w:tc>
        <w:tc>
          <w:tcPr>
            <w:tcW w:w="17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TextBox</w:t>
            </w:r>
          </w:p>
        </w:tc>
        <w:tc>
          <w:tcPr>
            <w:tcW w:w="32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Số lượng nhân viên phải bằng với số lượng bàn. Số lượng nhân viên phải là số không là chữ và các kí tự đặc biệt.</w:t>
            </w:r>
          </w:p>
        </w:tc>
        <w:tc>
          <w:tcPr>
            <w:tcW w:w="14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Nhập số lượng nhân viên.</w:t>
            </w:r>
          </w:p>
        </w:tc>
      </w:tr>
      <w:tr w:rsidR="004862A3" w:rsidTr="0003522A">
        <w:tblPrEx>
          <w:tblCellMar>
            <w:top w:w="0" w:type="dxa"/>
            <w:bottom w:w="0" w:type="dxa"/>
          </w:tblCellMar>
        </w:tblPrEx>
        <w:trPr>
          <w:trHeight w:val="683"/>
        </w:trPr>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center"/>
              <w:rPr>
                <w:rFonts w:ascii="Times New Roman" w:hAnsi="Times New Roman"/>
                <w:color w:val="010101"/>
                <w:sz w:val="24"/>
                <w:szCs w:val="24"/>
              </w:rPr>
            </w:pPr>
            <w:r>
              <w:rPr>
                <w:rFonts w:ascii="Times New Roman" w:eastAsia="Calibri" w:hAnsi="Times New Roman"/>
                <w:color w:val="010101"/>
                <w:sz w:val="24"/>
                <w:szCs w:val="24"/>
              </w:rPr>
              <w:t>15</w:t>
            </w:r>
          </w:p>
        </w:tc>
        <w:tc>
          <w:tcPr>
            <w:tcW w:w="12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Thực đơn</w:t>
            </w:r>
          </w:p>
        </w:tc>
        <w:tc>
          <w:tcPr>
            <w:tcW w:w="17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ComboBox</w:t>
            </w:r>
          </w:p>
        </w:tc>
        <w:tc>
          <w:tcPr>
            <w:tcW w:w="32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pPr>
            <w:r>
              <w:rPr>
                <w:rFonts w:ascii="Times New Roman" w:eastAsia="Calibri" w:hAnsi="Times New Roman"/>
                <w:sz w:val="24"/>
                <w:szCs w:val="24"/>
              </w:rPr>
              <w:t>Chỉ chọn một trong các giá trị trong ComboBoxThucDon.</w:t>
            </w:r>
          </w:p>
        </w:tc>
        <w:tc>
          <w:tcPr>
            <w:tcW w:w="14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pPr>
            <w:r>
              <w:rPr>
                <w:rFonts w:ascii="Times New Roman" w:eastAsia="Calibri" w:hAnsi="Times New Roman"/>
                <w:color w:val="010101"/>
                <w:sz w:val="24"/>
                <w:szCs w:val="24"/>
              </w:rPr>
              <w:t xml:space="preserve">Chọn giá trị Thực đơn </w:t>
            </w:r>
            <w:r w:rsidR="00DE64CF">
              <w:rPr>
                <w:rFonts w:ascii="Times New Roman" w:eastAsia="Calibri" w:hAnsi="Times New Roman"/>
                <w:sz w:val="24"/>
                <w:szCs w:val="24"/>
              </w:rPr>
              <w:t xml:space="preserve">(TĐ 1, </w:t>
            </w:r>
            <w:r>
              <w:rPr>
                <w:rFonts w:ascii="Times New Roman" w:eastAsia="Calibri" w:hAnsi="Times New Roman"/>
                <w:sz w:val="24"/>
                <w:szCs w:val="24"/>
              </w:rPr>
              <w:t>TĐ 2¸ TĐ 3, TĐ 4, TĐ 5)</w:t>
            </w:r>
          </w:p>
        </w:tc>
      </w:tr>
      <w:tr w:rsidR="004862A3" w:rsidTr="0003522A">
        <w:tblPrEx>
          <w:tblCellMar>
            <w:top w:w="0" w:type="dxa"/>
            <w:bottom w:w="0" w:type="dxa"/>
          </w:tblCellMar>
        </w:tblPrEx>
        <w:trPr>
          <w:trHeight w:val="683"/>
        </w:trPr>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center"/>
              <w:rPr>
                <w:rFonts w:ascii="Times New Roman" w:hAnsi="Times New Roman"/>
                <w:color w:val="010101"/>
                <w:sz w:val="24"/>
                <w:szCs w:val="24"/>
              </w:rPr>
            </w:pPr>
            <w:r>
              <w:rPr>
                <w:rFonts w:ascii="Times New Roman" w:eastAsia="Calibri" w:hAnsi="Times New Roman"/>
                <w:color w:val="010101"/>
                <w:sz w:val="24"/>
                <w:szCs w:val="24"/>
              </w:rPr>
              <w:t>16</w:t>
            </w:r>
          </w:p>
        </w:tc>
        <w:tc>
          <w:tcPr>
            <w:tcW w:w="12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Dịch vụ</w:t>
            </w:r>
          </w:p>
        </w:tc>
        <w:tc>
          <w:tcPr>
            <w:tcW w:w="17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ComboBox</w:t>
            </w:r>
          </w:p>
        </w:tc>
        <w:tc>
          <w:tcPr>
            <w:tcW w:w="32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pPr>
            <w:r>
              <w:rPr>
                <w:rFonts w:ascii="Times New Roman" w:eastAsia="Calibri" w:hAnsi="Times New Roman"/>
                <w:sz w:val="24"/>
                <w:szCs w:val="24"/>
              </w:rPr>
              <w:t>Chỉ chọn một trong các giá trị trong ComboBoxDichVu.</w:t>
            </w:r>
          </w:p>
        </w:tc>
        <w:tc>
          <w:tcPr>
            <w:tcW w:w="14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pPr>
            <w:r>
              <w:rPr>
                <w:rFonts w:ascii="Times New Roman" w:eastAsia="Calibri" w:hAnsi="Times New Roman"/>
                <w:color w:val="010101"/>
                <w:sz w:val="24"/>
                <w:szCs w:val="24"/>
              </w:rPr>
              <w:t xml:space="preserve">Chọn giá trị Dịch vụ </w:t>
            </w:r>
            <w:r>
              <w:rPr>
                <w:rFonts w:ascii="Times New Roman" w:eastAsia="Calibri" w:hAnsi="Times New Roman"/>
                <w:sz w:val="24"/>
                <w:szCs w:val="24"/>
              </w:rPr>
              <w:t>(DV1, DV2, DV3, DV4)</w:t>
            </w:r>
          </w:p>
        </w:tc>
      </w:tr>
    </w:tbl>
    <w:p w:rsidR="004862A3" w:rsidRPr="0003522A" w:rsidRDefault="004862A3" w:rsidP="0003522A">
      <w:pPr>
        <w:tabs>
          <w:tab w:val="left" w:pos="1170"/>
          <w:tab w:val="left" w:pos="1350"/>
        </w:tabs>
        <w:jc w:val="both"/>
        <w:outlineLvl w:val="2"/>
        <w:rPr>
          <w:sz w:val="24"/>
          <w:szCs w:val="24"/>
        </w:rPr>
      </w:pPr>
    </w:p>
    <w:p w:rsidR="00A37BAB" w:rsidRPr="0003522A" w:rsidRDefault="004862A3" w:rsidP="00E43E4A">
      <w:pPr>
        <w:pStyle w:val="oancuaDanhsach"/>
        <w:numPr>
          <w:ilvl w:val="2"/>
          <w:numId w:val="10"/>
        </w:numPr>
        <w:tabs>
          <w:tab w:val="left" w:pos="1170"/>
          <w:tab w:val="left" w:pos="1350"/>
        </w:tabs>
        <w:jc w:val="both"/>
        <w:outlineLvl w:val="3"/>
        <w:rPr>
          <w:rFonts w:ascii="Times New Roman" w:hAnsi="Times New Roman" w:cs="Times New Roman"/>
          <w:b/>
          <w:sz w:val="24"/>
          <w:szCs w:val="24"/>
        </w:rPr>
      </w:pPr>
      <w:r w:rsidRPr="00DE64CF">
        <w:rPr>
          <w:rFonts w:ascii="Times New Roman" w:hAnsi="Times New Roman" w:cs="Times New Roman"/>
          <w:b/>
          <w:sz w:val="24"/>
          <w:szCs w:val="24"/>
        </w:rPr>
        <w:t xml:space="preserve"> </w:t>
      </w:r>
      <w:bookmarkStart w:id="38" w:name="_Toc518344009"/>
      <w:r w:rsidRPr="00DE64CF">
        <w:rPr>
          <w:rFonts w:ascii="Times New Roman" w:hAnsi="Times New Roman" w:cs="Times New Roman"/>
          <w:b/>
          <w:sz w:val="24"/>
          <w:szCs w:val="24"/>
        </w:rPr>
        <w:t>Màn hình Lập hoá đơn</w:t>
      </w:r>
      <w:bookmarkEnd w:id="38"/>
    </w:p>
    <w:p w:rsidR="004862A3" w:rsidRDefault="004862A3" w:rsidP="00A37BAB">
      <w:pPr>
        <w:pStyle w:val="oancuaDanhsach"/>
        <w:tabs>
          <w:tab w:val="left" w:pos="1170"/>
          <w:tab w:val="left" w:pos="1350"/>
        </w:tabs>
        <w:ind w:left="-180"/>
        <w:jc w:val="both"/>
        <w:rPr>
          <w:sz w:val="24"/>
          <w:szCs w:val="24"/>
        </w:rPr>
      </w:pPr>
      <w:r>
        <w:rPr>
          <w:rFonts w:ascii="Times New Roman" w:hAnsi="Times New Roman"/>
          <w:noProof/>
          <w:sz w:val="24"/>
          <w:szCs w:val="24"/>
        </w:rPr>
        <w:drawing>
          <wp:inline distT="0" distB="0" distL="0" distR="0" wp14:anchorId="72CDEE70" wp14:editId="6141257D">
            <wp:extent cx="6134100" cy="3390900"/>
            <wp:effectExtent l="0" t="0" r="0" b="0"/>
            <wp:docPr id="62" name="Picture 81" descr="https://documents.lucidchart.com/documents/ece8132d-6206-4c98-82dd-109ead818ce5/pages/0_0?a=2542&amp;x=60&amp;y=281&amp;w=1404&amp;h=858&amp;store=1&amp;accept=image%2F*&amp;auth=LCA%20e0abbc0941cc1ec598626e1a7caf2ede7824691a-ts%3D15305092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a:stretch>
                      <a:fillRect/>
                    </a:stretch>
                  </pic:blipFill>
                  <pic:spPr>
                    <a:xfrm>
                      <a:off x="0" y="0"/>
                      <a:ext cx="6134437" cy="3391086"/>
                    </a:xfrm>
                    <a:prstGeom prst="rect">
                      <a:avLst/>
                    </a:prstGeom>
                    <a:noFill/>
                    <a:ln>
                      <a:noFill/>
                      <a:prstDash/>
                    </a:ln>
                  </pic:spPr>
                </pic:pic>
              </a:graphicData>
            </a:graphic>
          </wp:inline>
        </w:drawing>
      </w:r>
    </w:p>
    <w:p w:rsidR="004862A3" w:rsidRDefault="004862A3" w:rsidP="004862A3">
      <w:pPr>
        <w:pStyle w:val="oancuaDanhsach"/>
        <w:tabs>
          <w:tab w:val="left" w:pos="1170"/>
          <w:tab w:val="left" w:pos="1350"/>
        </w:tabs>
        <w:ind w:left="-180"/>
        <w:jc w:val="both"/>
        <w:outlineLvl w:val="2"/>
        <w:rPr>
          <w:sz w:val="24"/>
          <w:szCs w:val="24"/>
        </w:rPr>
      </w:pPr>
    </w:p>
    <w:p w:rsidR="004862A3" w:rsidRDefault="004862A3" w:rsidP="004862A3">
      <w:pPr>
        <w:pStyle w:val="oancuaDanhsach"/>
        <w:tabs>
          <w:tab w:val="left" w:pos="1170"/>
          <w:tab w:val="left" w:pos="1350"/>
        </w:tabs>
        <w:ind w:left="-180"/>
        <w:jc w:val="both"/>
        <w:outlineLvl w:val="2"/>
        <w:rPr>
          <w:sz w:val="24"/>
          <w:szCs w:val="24"/>
        </w:rPr>
      </w:pPr>
    </w:p>
    <w:p w:rsidR="004862A3" w:rsidRDefault="004862A3" w:rsidP="004862A3">
      <w:pPr>
        <w:pStyle w:val="oancuaDanhsach"/>
        <w:tabs>
          <w:tab w:val="left" w:pos="1170"/>
          <w:tab w:val="left" w:pos="1350"/>
        </w:tabs>
        <w:ind w:left="-180"/>
        <w:jc w:val="both"/>
        <w:outlineLvl w:val="2"/>
        <w:rPr>
          <w:sz w:val="24"/>
          <w:szCs w:val="24"/>
        </w:rPr>
      </w:pPr>
    </w:p>
    <w:p w:rsidR="004862A3" w:rsidRDefault="004862A3" w:rsidP="00E43E4A">
      <w:pPr>
        <w:pStyle w:val="oancuaDanhsach"/>
        <w:numPr>
          <w:ilvl w:val="0"/>
          <w:numId w:val="45"/>
        </w:numPr>
        <w:autoSpaceDN w:val="0"/>
        <w:spacing w:after="0" w:line="360" w:lineRule="auto"/>
        <w:ind w:left="1440"/>
        <w:contextualSpacing w:val="0"/>
        <w:rPr>
          <w:rFonts w:ascii="Times New Roman" w:hAnsi="Times New Roman"/>
          <w:b/>
          <w:sz w:val="24"/>
          <w:szCs w:val="24"/>
        </w:rPr>
      </w:pPr>
      <w:r>
        <w:rPr>
          <w:rFonts w:ascii="Times New Roman" w:hAnsi="Times New Roman"/>
          <w:b/>
          <w:sz w:val="24"/>
          <w:szCs w:val="24"/>
        </w:rPr>
        <w:t>Danh sách các biến cố và xử lý tương ứng trên màn hình</w:t>
      </w:r>
    </w:p>
    <w:p w:rsidR="004862A3" w:rsidRPr="004862A3" w:rsidRDefault="004862A3" w:rsidP="004862A3">
      <w:pPr>
        <w:pStyle w:val="oancuaDanhsach"/>
        <w:autoSpaceDN w:val="0"/>
        <w:spacing w:after="0" w:line="360" w:lineRule="auto"/>
        <w:ind w:left="1440"/>
        <w:contextualSpacing w:val="0"/>
        <w:rPr>
          <w:rFonts w:ascii="Times New Roman" w:hAnsi="Times New Roman"/>
          <w:b/>
          <w:sz w:val="24"/>
          <w:szCs w:val="24"/>
        </w:rPr>
      </w:pPr>
    </w:p>
    <w:tbl>
      <w:tblPr>
        <w:tblW w:w="8370" w:type="dxa"/>
        <w:tblInd w:w="715" w:type="dxa"/>
        <w:tblLayout w:type="fixed"/>
        <w:tblCellMar>
          <w:left w:w="10" w:type="dxa"/>
          <w:right w:w="10" w:type="dxa"/>
        </w:tblCellMar>
        <w:tblLook w:val="04A0" w:firstRow="1" w:lastRow="0" w:firstColumn="1" w:lastColumn="0" w:noHBand="0" w:noVBand="1"/>
      </w:tblPr>
      <w:tblGrid>
        <w:gridCol w:w="719"/>
        <w:gridCol w:w="2611"/>
        <w:gridCol w:w="5040"/>
      </w:tblGrid>
      <w:tr w:rsidR="004862A3" w:rsidTr="0003522A">
        <w:tblPrEx>
          <w:tblCellMar>
            <w:top w:w="0" w:type="dxa"/>
            <w:bottom w:w="0" w:type="dxa"/>
          </w:tblCellMar>
        </w:tblPrEx>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Pr="00DE64CF" w:rsidRDefault="004862A3" w:rsidP="004862A3">
            <w:pPr>
              <w:rPr>
                <w:rFonts w:ascii="Times New Roman" w:hAnsi="Times New Roman"/>
                <w:b/>
                <w:sz w:val="24"/>
                <w:szCs w:val="24"/>
              </w:rPr>
            </w:pPr>
            <w:r w:rsidRPr="00DE64CF">
              <w:rPr>
                <w:rFonts w:ascii="Times New Roman" w:hAnsi="Times New Roman"/>
                <w:b/>
                <w:sz w:val="24"/>
                <w:szCs w:val="24"/>
              </w:rPr>
              <w:t>STT</w:t>
            </w:r>
          </w:p>
        </w:tc>
        <w:tc>
          <w:tcPr>
            <w:tcW w:w="261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Pr="00DE64CF" w:rsidRDefault="004862A3" w:rsidP="004862A3">
            <w:pPr>
              <w:jc w:val="center"/>
              <w:rPr>
                <w:rFonts w:ascii="Times New Roman" w:hAnsi="Times New Roman"/>
                <w:b/>
                <w:sz w:val="24"/>
                <w:szCs w:val="24"/>
              </w:rPr>
            </w:pPr>
            <w:r w:rsidRPr="00DE64CF">
              <w:rPr>
                <w:rFonts w:ascii="Times New Roman" w:hAnsi="Times New Roman"/>
                <w:b/>
                <w:sz w:val="24"/>
                <w:szCs w:val="24"/>
              </w:rPr>
              <w:t>Biến cố</w:t>
            </w:r>
          </w:p>
        </w:tc>
        <w:tc>
          <w:tcPr>
            <w:tcW w:w="50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Pr="00DE64CF" w:rsidRDefault="004862A3" w:rsidP="004862A3">
            <w:pPr>
              <w:jc w:val="center"/>
              <w:rPr>
                <w:rFonts w:ascii="Times New Roman" w:hAnsi="Times New Roman"/>
                <w:b/>
                <w:sz w:val="24"/>
                <w:szCs w:val="24"/>
              </w:rPr>
            </w:pPr>
            <w:r w:rsidRPr="00DE64CF">
              <w:rPr>
                <w:rFonts w:ascii="Times New Roman" w:hAnsi="Times New Roman"/>
                <w:b/>
                <w:sz w:val="24"/>
                <w:szCs w:val="24"/>
              </w:rPr>
              <w:t>Xử lý</w:t>
            </w:r>
          </w:p>
        </w:tc>
      </w:tr>
      <w:tr w:rsidR="004862A3" w:rsidTr="0003522A">
        <w:tblPrEx>
          <w:tblCellMar>
            <w:top w:w="0" w:type="dxa"/>
            <w:bottom w:w="0" w:type="dxa"/>
          </w:tblCellMar>
        </w:tblPrEx>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jc w:val="center"/>
              <w:rPr>
                <w:rFonts w:ascii="Times New Roman" w:hAnsi="Times New Roman"/>
                <w:sz w:val="24"/>
                <w:szCs w:val="24"/>
              </w:rPr>
            </w:pPr>
            <w:r>
              <w:rPr>
                <w:rFonts w:ascii="Times New Roman" w:hAnsi="Times New Roman"/>
                <w:sz w:val="24"/>
                <w:szCs w:val="24"/>
              </w:rPr>
              <w:t>24</w:t>
            </w:r>
          </w:p>
        </w:tc>
        <w:tc>
          <w:tcPr>
            <w:tcW w:w="261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jc w:val="both"/>
              <w:rPr>
                <w:rFonts w:ascii="Times New Roman" w:hAnsi="Times New Roman"/>
                <w:sz w:val="24"/>
                <w:szCs w:val="24"/>
              </w:rPr>
            </w:pPr>
            <w:r>
              <w:rPr>
                <w:rFonts w:ascii="Times New Roman" w:hAnsi="Times New Roman"/>
                <w:sz w:val="24"/>
                <w:szCs w:val="24"/>
              </w:rPr>
              <w:t xml:space="preserve">Nhấn vào button Lưu </w:t>
            </w:r>
          </w:p>
        </w:tc>
        <w:tc>
          <w:tcPr>
            <w:tcW w:w="50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jc w:val="both"/>
              <w:rPr>
                <w:rFonts w:ascii="Times New Roman" w:hAnsi="Times New Roman"/>
                <w:sz w:val="24"/>
                <w:szCs w:val="24"/>
              </w:rPr>
            </w:pPr>
            <w:r>
              <w:rPr>
                <w:rFonts w:ascii="Times New Roman" w:hAnsi="Times New Roman"/>
                <w:sz w:val="24"/>
                <w:szCs w:val="24"/>
              </w:rPr>
              <w:t>Lưu hóa đơn vừa mới lập.</w:t>
            </w:r>
          </w:p>
        </w:tc>
      </w:tr>
      <w:tr w:rsidR="004862A3" w:rsidTr="0003522A">
        <w:tblPrEx>
          <w:tblCellMar>
            <w:top w:w="0" w:type="dxa"/>
            <w:bottom w:w="0" w:type="dxa"/>
          </w:tblCellMar>
        </w:tblPrEx>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jc w:val="center"/>
              <w:rPr>
                <w:rFonts w:ascii="Times New Roman" w:hAnsi="Times New Roman"/>
                <w:sz w:val="24"/>
                <w:szCs w:val="24"/>
              </w:rPr>
            </w:pPr>
            <w:r>
              <w:rPr>
                <w:rFonts w:ascii="Times New Roman" w:hAnsi="Times New Roman"/>
                <w:sz w:val="24"/>
                <w:szCs w:val="24"/>
              </w:rPr>
              <w:t>25</w:t>
            </w:r>
          </w:p>
        </w:tc>
        <w:tc>
          <w:tcPr>
            <w:tcW w:w="261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jc w:val="both"/>
              <w:rPr>
                <w:rFonts w:ascii="Times New Roman" w:hAnsi="Times New Roman"/>
                <w:sz w:val="24"/>
                <w:szCs w:val="24"/>
              </w:rPr>
            </w:pPr>
            <w:r>
              <w:rPr>
                <w:rFonts w:ascii="Times New Roman" w:hAnsi="Times New Roman"/>
                <w:sz w:val="24"/>
                <w:szCs w:val="24"/>
              </w:rPr>
              <w:t>Nhấ</w:t>
            </w:r>
            <w:r w:rsidR="00DE64CF">
              <w:rPr>
                <w:rFonts w:ascii="Times New Roman" w:hAnsi="Times New Roman"/>
                <w:sz w:val="24"/>
                <w:szCs w:val="24"/>
              </w:rPr>
              <w:t xml:space="preserve">n vào button </w:t>
            </w:r>
            <w:r>
              <w:rPr>
                <w:rFonts w:ascii="Times New Roman" w:hAnsi="Times New Roman"/>
                <w:sz w:val="24"/>
                <w:szCs w:val="24"/>
              </w:rPr>
              <w:t>Thoát</w:t>
            </w:r>
          </w:p>
        </w:tc>
        <w:tc>
          <w:tcPr>
            <w:tcW w:w="50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jc w:val="both"/>
              <w:rPr>
                <w:rFonts w:ascii="Times New Roman" w:hAnsi="Times New Roman"/>
                <w:sz w:val="24"/>
                <w:szCs w:val="24"/>
              </w:rPr>
            </w:pPr>
            <w:r>
              <w:rPr>
                <w:rFonts w:ascii="Times New Roman" w:hAnsi="Times New Roman"/>
                <w:sz w:val="24"/>
                <w:szCs w:val="24"/>
              </w:rPr>
              <w:t>Thoát form hiện tại quay lại form Màn hình chính</w:t>
            </w:r>
          </w:p>
        </w:tc>
      </w:tr>
    </w:tbl>
    <w:p w:rsidR="004862A3" w:rsidRPr="004862A3" w:rsidRDefault="004862A3" w:rsidP="004862A3">
      <w:pPr>
        <w:tabs>
          <w:tab w:val="left" w:pos="1170"/>
        </w:tabs>
        <w:jc w:val="both"/>
        <w:outlineLvl w:val="2"/>
        <w:rPr>
          <w:rFonts w:ascii="Times New Roman" w:hAnsi="Times New Roman"/>
          <w:b/>
          <w:sz w:val="24"/>
          <w:szCs w:val="24"/>
        </w:rPr>
      </w:pPr>
    </w:p>
    <w:p w:rsidR="00DB79D2" w:rsidRDefault="004862A3" w:rsidP="00E43E4A">
      <w:pPr>
        <w:pStyle w:val="oancuaDanhsach"/>
        <w:numPr>
          <w:ilvl w:val="0"/>
          <w:numId w:val="45"/>
        </w:numPr>
        <w:tabs>
          <w:tab w:val="left" w:pos="1170"/>
        </w:tabs>
        <w:ind w:left="1440"/>
        <w:jc w:val="both"/>
        <w:rPr>
          <w:rFonts w:ascii="Times New Roman" w:hAnsi="Times New Roman"/>
          <w:b/>
          <w:sz w:val="24"/>
          <w:szCs w:val="24"/>
        </w:rPr>
      </w:pPr>
      <w:r w:rsidRPr="004862A3">
        <w:rPr>
          <w:rFonts w:ascii="Times New Roman" w:hAnsi="Times New Roman"/>
          <w:b/>
          <w:sz w:val="24"/>
          <w:szCs w:val="24"/>
        </w:rPr>
        <w:t>Mô tả các đối tượng trên màn hình</w:t>
      </w:r>
    </w:p>
    <w:p w:rsidR="004862A3" w:rsidRDefault="004862A3" w:rsidP="004862A3">
      <w:pPr>
        <w:pStyle w:val="oancuaDanhsach"/>
        <w:tabs>
          <w:tab w:val="left" w:pos="1170"/>
        </w:tabs>
        <w:ind w:left="1440"/>
        <w:jc w:val="both"/>
        <w:outlineLvl w:val="2"/>
        <w:rPr>
          <w:rFonts w:ascii="Times New Roman" w:hAnsi="Times New Roman"/>
          <w:b/>
          <w:sz w:val="24"/>
          <w:szCs w:val="24"/>
        </w:rPr>
      </w:pPr>
    </w:p>
    <w:tbl>
      <w:tblPr>
        <w:tblW w:w="8423" w:type="dxa"/>
        <w:tblInd w:w="786" w:type="dxa"/>
        <w:tblCellMar>
          <w:left w:w="10" w:type="dxa"/>
          <w:right w:w="10" w:type="dxa"/>
        </w:tblCellMar>
        <w:tblLook w:val="04A0" w:firstRow="1" w:lastRow="0" w:firstColumn="1" w:lastColumn="0" w:noHBand="0" w:noVBand="1"/>
      </w:tblPr>
      <w:tblGrid>
        <w:gridCol w:w="786"/>
        <w:gridCol w:w="1307"/>
        <w:gridCol w:w="1789"/>
        <w:gridCol w:w="2833"/>
        <w:gridCol w:w="1708"/>
      </w:tblGrid>
      <w:tr w:rsidR="004862A3" w:rsidTr="0003522A">
        <w:tblPrEx>
          <w:tblCellMar>
            <w:top w:w="0" w:type="dxa"/>
            <w:bottom w:w="0" w:type="dxa"/>
          </w:tblCellMar>
        </w:tblPrEx>
        <w:tc>
          <w:tcPr>
            <w:tcW w:w="7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Pr="00DE64CF" w:rsidRDefault="004862A3" w:rsidP="004862A3">
            <w:pPr>
              <w:pStyle w:val="oancuaDanhsach"/>
              <w:spacing w:after="0" w:line="240" w:lineRule="auto"/>
              <w:ind w:left="0"/>
              <w:jc w:val="center"/>
              <w:rPr>
                <w:rFonts w:ascii="Times New Roman" w:hAnsi="Times New Roman"/>
                <w:b/>
                <w:sz w:val="24"/>
                <w:szCs w:val="24"/>
              </w:rPr>
            </w:pPr>
            <w:r w:rsidRPr="00DE64CF">
              <w:rPr>
                <w:rFonts w:ascii="Times New Roman" w:eastAsia="Calibri" w:hAnsi="Times New Roman"/>
                <w:b/>
                <w:sz w:val="24"/>
                <w:szCs w:val="24"/>
              </w:rPr>
              <w:t>STT</w:t>
            </w:r>
          </w:p>
        </w:tc>
        <w:tc>
          <w:tcPr>
            <w:tcW w:w="130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Pr="00DE64CF" w:rsidRDefault="004862A3" w:rsidP="004862A3">
            <w:pPr>
              <w:pStyle w:val="oancuaDanhsach"/>
              <w:spacing w:after="0" w:line="240" w:lineRule="auto"/>
              <w:ind w:left="0" w:right="484"/>
              <w:jc w:val="center"/>
              <w:rPr>
                <w:rFonts w:ascii="Times New Roman" w:hAnsi="Times New Roman"/>
                <w:b/>
                <w:sz w:val="24"/>
                <w:szCs w:val="24"/>
              </w:rPr>
            </w:pPr>
            <w:r w:rsidRPr="00DE64CF">
              <w:rPr>
                <w:rFonts w:ascii="Times New Roman" w:eastAsia="Calibri" w:hAnsi="Times New Roman"/>
                <w:b/>
                <w:sz w:val="24"/>
                <w:szCs w:val="24"/>
              </w:rPr>
              <w:t>Tên</w:t>
            </w:r>
          </w:p>
        </w:tc>
        <w:tc>
          <w:tcPr>
            <w:tcW w:w="17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Pr="00DE64CF" w:rsidRDefault="004862A3" w:rsidP="004862A3">
            <w:pPr>
              <w:pStyle w:val="oancuaDanhsach"/>
              <w:spacing w:after="0" w:line="240" w:lineRule="auto"/>
              <w:ind w:left="0"/>
              <w:jc w:val="center"/>
              <w:rPr>
                <w:rFonts w:ascii="Times New Roman" w:hAnsi="Times New Roman"/>
                <w:b/>
                <w:sz w:val="24"/>
                <w:szCs w:val="24"/>
              </w:rPr>
            </w:pPr>
            <w:r w:rsidRPr="00DE64CF">
              <w:rPr>
                <w:rFonts w:ascii="Times New Roman" w:eastAsia="Calibri" w:hAnsi="Times New Roman"/>
                <w:b/>
                <w:sz w:val="24"/>
                <w:szCs w:val="24"/>
              </w:rPr>
              <w:t>Kiểu</w:t>
            </w:r>
          </w:p>
        </w:tc>
        <w:tc>
          <w:tcPr>
            <w:tcW w:w="28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Pr="00DE64CF" w:rsidRDefault="004862A3" w:rsidP="004862A3">
            <w:pPr>
              <w:pStyle w:val="oancuaDanhsach"/>
              <w:spacing w:after="0" w:line="240" w:lineRule="auto"/>
              <w:ind w:left="0"/>
              <w:jc w:val="center"/>
              <w:rPr>
                <w:rFonts w:ascii="Times New Roman" w:hAnsi="Times New Roman"/>
                <w:b/>
                <w:sz w:val="24"/>
                <w:szCs w:val="24"/>
              </w:rPr>
            </w:pPr>
            <w:r w:rsidRPr="00DE64CF">
              <w:rPr>
                <w:rFonts w:ascii="Times New Roman" w:eastAsia="Calibri" w:hAnsi="Times New Roman"/>
                <w:b/>
                <w:sz w:val="24"/>
                <w:szCs w:val="24"/>
              </w:rPr>
              <w:t>Ràng buộc</w:t>
            </w:r>
          </w:p>
        </w:tc>
        <w:tc>
          <w:tcPr>
            <w:tcW w:w="17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Pr="00DE64CF" w:rsidRDefault="004862A3" w:rsidP="004862A3">
            <w:pPr>
              <w:pStyle w:val="oancuaDanhsach"/>
              <w:spacing w:after="0" w:line="240" w:lineRule="auto"/>
              <w:ind w:left="0"/>
              <w:jc w:val="center"/>
              <w:rPr>
                <w:rFonts w:ascii="Times New Roman" w:hAnsi="Times New Roman"/>
                <w:b/>
                <w:sz w:val="24"/>
                <w:szCs w:val="24"/>
              </w:rPr>
            </w:pPr>
            <w:r w:rsidRPr="00DE64CF">
              <w:rPr>
                <w:rFonts w:ascii="Times New Roman" w:eastAsia="Calibri" w:hAnsi="Times New Roman"/>
                <w:b/>
                <w:sz w:val="24"/>
                <w:szCs w:val="24"/>
              </w:rPr>
              <w:t>Chức năng</w:t>
            </w:r>
          </w:p>
        </w:tc>
      </w:tr>
      <w:tr w:rsidR="004862A3" w:rsidTr="0003522A">
        <w:tblPrEx>
          <w:tblCellMar>
            <w:top w:w="0" w:type="dxa"/>
            <w:bottom w:w="0" w:type="dxa"/>
          </w:tblCellMar>
        </w:tblPrEx>
        <w:tc>
          <w:tcPr>
            <w:tcW w:w="7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center"/>
              <w:rPr>
                <w:rFonts w:ascii="Times New Roman" w:hAnsi="Times New Roman"/>
                <w:sz w:val="24"/>
                <w:szCs w:val="24"/>
              </w:rPr>
            </w:pPr>
            <w:r>
              <w:rPr>
                <w:rFonts w:ascii="Times New Roman" w:eastAsia="Calibri" w:hAnsi="Times New Roman"/>
                <w:sz w:val="24"/>
                <w:szCs w:val="24"/>
              </w:rPr>
              <w:t>1</w:t>
            </w:r>
          </w:p>
        </w:tc>
        <w:tc>
          <w:tcPr>
            <w:tcW w:w="130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Mã hợp đồng</w:t>
            </w:r>
          </w:p>
        </w:tc>
        <w:tc>
          <w:tcPr>
            <w:tcW w:w="17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TextBox</w:t>
            </w:r>
          </w:p>
        </w:tc>
        <w:tc>
          <w:tcPr>
            <w:tcW w:w="28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p>
        </w:tc>
        <w:tc>
          <w:tcPr>
            <w:tcW w:w="17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Nhập mã hợp đồng để xem thông tin đặt tiệc để tiến hành thanh toán.</w:t>
            </w:r>
          </w:p>
        </w:tc>
      </w:tr>
      <w:tr w:rsidR="004862A3" w:rsidTr="0003522A">
        <w:tblPrEx>
          <w:tblCellMar>
            <w:top w:w="0" w:type="dxa"/>
            <w:bottom w:w="0" w:type="dxa"/>
          </w:tblCellMar>
        </w:tblPrEx>
        <w:tc>
          <w:tcPr>
            <w:tcW w:w="7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center"/>
              <w:rPr>
                <w:rFonts w:ascii="Times New Roman" w:hAnsi="Times New Roman"/>
                <w:sz w:val="24"/>
                <w:szCs w:val="24"/>
              </w:rPr>
            </w:pPr>
            <w:r>
              <w:rPr>
                <w:rFonts w:ascii="Times New Roman" w:eastAsia="Calibri" w:hAnsi="Times New Roman"/>
                <w:sz w:val="24"/>
                <w:szCs w:val="24"/>
              </w:rPr>
              <w:t>2</w:t>
            </w:r>
          </w:p>
        </w:tc>
        <w:tc>
          <w:tcPr>
            <w:tcW w:w="130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 xml:space="preserve">Ngày lập hóa đơn </w:t>
            </w:r>
          </w:p>
        </w:tc>
        <w:tc>
          <w:tcPr>
            <w:tcW w:w="17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DateTimePicker</w:t>
            </w:r>
          </w:p>
        </w:tc>
        <w:tc>
          <w:tcPr>
            <w:tcW w:w="28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Ngày lập hóa đơn phải là ngày hiện tại.</w:t>
            </w:r>
          </w:p>
        </w:tc>
        <w:tc>
          <w:tcPr>
            <w:tcW w:w="17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Chọn ngày lập hóa đơn.</w:t>
            </w:r>
          </w:p>
        </w:tc>
      </w:tr>
      <w:tr w:rsidR="004862A3" w:rsidTr="0003522A">
        <w:tblPrEx>
          <w:tblCellMar>
            <w:top w:w="0" w:type="dxa"/>
            <w:bottom w:w="0" w:type="dxa"/>
          </w:tblCellMar>
        </w:tblPrEx>
        <w:tc>
          <w:tcPr>
            <w:tcW w:w="7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center"/>
              <w:rPr>
                <w:rFonts w:ascii="Times New Roman" w:hAnsi="Times New Roman"/>
                <w:sz w:val="24"/>
                <w:szCs w:val="24"/>
              </w:rPr>
            </w:pPr>
            <w:r>
              <w:rPr>
                <w:rFonts w:ascii="Times New Roman" w:eastAsia="Calibri" w:hAnsi="Times New Roman"/>
                <w:sz w:val="24"/>
                <w:szCs w:val="24"/>
              </w:rPr>
              <w:t>4-10</w:t>
            </w:r>
          </w:p>
        </w:tc>
        <w:tc>
          <w:tcPr>
            <w:tcW w:w="130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p>
        </w:tc>
        <w:tc>
          <w:tcPr>
            <w:tcW w:w="17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TextBox</w:t>
            </w:r>
          </w:p>
        </w:tc>
        <w:tc>
          <w:tcPr>
            <w:tcW w:w="28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p>
        </w:tc>
        <w:tc>
          <w:tcPr>
            <w:tcW w:w="17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Hiện thị các thông tin đã lưu lên trên các textbox.</w:t>
            </w:r>
          </w:p>
        </w:tc>
      </w:tr>
      <w:tr w:rsidR="004862A3" w:rsidTr="0003522A">
        <w:tblPrEx>
          <w:tblCellMar>
            <w:top w:w="0" w:type="dxa"/>
            <w:bottom w:w="0" w:type="dxa"/>
          </w:tblCellMar>
        </w:tblPrEx>
        <w:tc>
          <w:tcPr>
            <w:tcW w:w="7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center"/>
              <w:rPr>
                <w:rFonts w:ascii="Times New Roman" w:hAnsi="Times New Roman"/>
                <w:sz w:val="24"/>
                <w:szCs w:val="24"/>
              </w:rPr>
            </w:pPr>
            <w:r>
              <w:rPr>
                <w:rFonts w:ascii="Times New Roman" w:eastAsia="Calibri" w:hAnsi="Times New Roman"/>
                <w:sz w:val="24"/>
                <w:szCs w:val="24"/>
              </w:rPr>
              <w:t>11-12</w:t>
            </w:r>
          </w:p>
        </w:tc>
        <w:tc>
          <w:tcPr>
            <w:tcW w:w="130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p>
        </w:tc>
        <w:tc>
          <w:tcPr>
            <w:tcW w:w="17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Datagirdview</w:t>
            </w:r>
          </w:p>
        </w:tc>
        <w:tc>
          <w:tcPr>
            <w:tcW w:w="28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p>
        </w:tc>
        <w:tc>
          <w:tcPr>
            <w:tcW w:w="17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Hiện thị thông tin thực đơn và dịch vụ khách hàng đã đặt.</w:t>
            </w:r>
          </w:p>
        </w:tc>
      </w:tr>
      <w:tr w:rsidR="004862A3" w:rsidTr="0003522A">
        <w:tblPrEx>
          <w:tblCellMar>
            <w:top w:w="0" w:type="dxa"/>
            <w:bottom w:w="0" w:type="dxa"/>
          </w:tblCellMar>
        </w:tblPrEx>
        <w:tc>
          <w:tcPr>
            <w:tcW w:w="7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center"/>
              <w:rPr>
                <w:rFonts w:ascii="Times New Roman" w:hAnsi="Times New Roman"/>
                <w:sz w:val="24"/>
                <w:szCs w:val="24"/>
              </w:rPr>
            </w:pPr>
            <w:r>
              <w:rPr>
                <w:rFonts w:ascii="Times New Roman" w:eastAsia="Calibri" w:hAnsi="Times New Roman"/>
                <w:sz w:val="24"/>
                <w:szCs w:val="24"/>
              </w:rPr>
              <w:t>14-16</w:t>
            </w:r>
          </w:p>
        </w:tc>
        <w:tc>
          <w:tcPr>
            <w:tcW w:w="130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p>
        </w:tc>
        <w:tc>
          <w:tcPr>
            <w:tcW w:w="17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TextBox</w:t>
            </w:r>
          </w:p>
        </w:tc>
        <w:tc>
          <w:tcPr>
            <w:tcW w:w="28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p>
        </w:tc>
        <w:tc>
          <w:tcPr>
            <w:tcW w:w="17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Hiện thị số tiền thực đơn, dịch vụ, tiền sảnh ứng với từng loại mà khách đã đặt.</w:t>
            </w:r>
          </w:p>
        </w:tc>
      </w:tr>
      <w:tr w:rsidR="004862A3" w:rsidTr="0003522A">
        <w:tblPrEx>
          <w:tblCellMar>
            <w:top w:w="0" w:type="dxa"/>
            <w:bottom w:w="0" w:type="dxa"/>
          </w:tblCellMar>
        </w:tblPrEx>
        <w:tc>
          <w:tcPr>
            <w:tcW w:w="7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center"/>
              <w:rPr>
                <w:rFonts w:ascii="Times New Roman" w:hAnsi="Times New Roman"/>
                <w:color w:val="010101"/>
                <w:sz w:val="24"/>
                <w:szCs w:val="24"/>
              </w:rPr>
            </w:pPr>
            <w:r>
              <w:rPr>
                <w:rFonts w:ascii="Times New Roman" w:eastAsia="Calibri" w:hAnsi="Times New Roman"/>
                <w:color w:val="010101"/>
                <w:sz w:val="24"/>
                <w:szCs w:val="24"/>
              </w:rPr>
              <w:t>20</w:t>
            </w:r>
          </w:p>
        </w:tc>
        <w:tc>
          <w:tcPr>
            <w:tcW w:w="130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Tỉ số phạt</w:t>
            </w:r>
          </w:p>
        </w:tc>
        <w:tc>
          <w:tcPr>
            <w:tcW w:w="17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TextBox</w:t>
            </w:r>
          </w:p>
        </w:tc>
        <w:tc>
          <w:tcPr>
            <w:tcW w:w="28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color w:val="010101"/>
                <w:sz w:val="24"/>
                <w:szCs w:val="24"/>
              </w:rPr>
            </w:pPr>
          </w:p>
        </w:tc>
        <w:tc>
          <w:tcPr>
            <w:tcW w:w="17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pPr>
            <w:r>
              <w:rPr>
                <w:rFonts w:ascii="Times New Roman" w:eastAsia="Calibri" w:hAnsi="Times New Roman"/>
                <w:sz w:val="24"/>
                <w:szCs w:val="24"/>
              </w:rPr>
              <w:t>Hiện thị tỉ số phạt là 0.01</w:t>
            </w:r>
          </w:p>
        </w:tc>
      </w:tr>
      <w:tr w:rsidR="004862A3" w:rsidTr="0003522A">
        <w:tblPrEx>
          <w:tblCellMar>
            <w:top w:w="0" w:type="dxa"/>
            <w:bottom w:w="0" w:type="dxa"/>
          </w:tblCellMar>
        </w:tblPrEx>
        <w:trPr>
          <w:trHeight w:val="683"/>
        </w:trPr>
        <w:tc>
          <w:tcPr>
            <w:tcW w:w="7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center"/>
              <w:rPr>
                <w:rFonts w:ascii="Times New Roman" w:hAnsi="Times New Roman"/>
                <w:color w:val="010101"/>
                <w:sz w:val="24"/>
                <w:szCs w:val="24"/>
              </w:rPr>
            </w:pPr>
            <w:r>
              <w:rPr>
                <w:rFonts w:ascii="Times New Roman" w:eastAsia="Calibri" w:hAnsi="Times New Roman"/>
                <w:color w:val="010101"/>
                <w:sz w:val="24"/>
                <w:szCs w:val="24"/>
              </w:rPr>
              <w:t>21-22</w:t>
            </w:r>
          </w:p>
        </w:tc>
        <w:tc>
          <w:tcPr>
            <w:tcW w:w="130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 xml:space="preserve">Có – Không </w:t>
            </w:r>
          </w:p>
        </w:tc>
        <w:tc>
          <w:tcPr>
            <w:tcW w:w="17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pPr>
            <w:r>
              <w:rPr>
                <w:rFonts w:ascii="Times New Roman" w:eastAsia="Calibri" w:hAnsi="Times New Roman"/>
                <w:sz w:val="24"/>
                <w:szCs w:val="24"/>
              </w:rPr>
              <w:t>CheckBox</w:t>
            </w:r>
          </w:p>
        </w:tc>
        <w:tc>
          <w:tcPr>
            <w:tcW w:w="28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color w:val="010101"/>
                <w:sz w:val="24"/>
                <w:szCs w:val="24"/>
              </w:rPr>
            </w:pPr>
          </w:p>
        </w:tc>
        <w:tc>
          <w:tcPr>
            <w:tcW w:w="17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Chọn để có áp dụng tiền phạt hay không.</w:t>
            </w:r>
          </w:p>
        </w:tc>
      </w:tr>
      <w:tr w:rsidR="004862A3" w:rsidTr="0003522A">
        <w:tblPrEx>
          <w:tblCellMar>
            <w:top w:w="0" w:type="dxa"/>
            <w:bottom w:w="0" w:type="dxa"/>
          </w:tblCellMar>
        </w:tblPrEx>
        <w:trPr>
          <w:trHeight w:val="683"/>
        </w:trPr>
        <w:tc>
          <w:tcPr>
            <w:tcW w:w="7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center"/>
              <w:rPr>
                <w:rFonts w:ascii="Times New Roman" w:hAnsi="Times New Roman"/>
                <w:color w:val="010101"/>
                <w:sz w:val="24"/>
                <w:szCs w:val="24"/>
              </w:rPr>
            </w:pPr>
            <w:r>
              <w:rPr>
                <w:rFonts w:ascii="Times New Roman" w:eastAsia="Calibri" w:hAnsi="Times New Roman"/>
                <w:color w:val="010101"/>
                <w:sz w:val="24"/>
                <w:szCs w:val="24"/>
              </w:rPr>
              <w:t>17</w:t>
            </w:r>
          </w:p>
        </w:tc>
        <w:tc>
          <w:tcPr>
            <w:tcW w:w="130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 xml:space="preserve">Tiền phạt   </w:t>
            </w:r>
          </w:p>
        </w:tc>
        <w:tc>
          <w:tcPr>
            <w:tcW w:w="17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TextBox</w:t>
            </w:r>
          </w:p>
        </w:tc>
        <w:tc>
          <w:tcPr>
            <w:tcW w:w="28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Nếu checkBox là có thì tiền phạt là Tiền sảnh * 0.01</w:t>
            </w:r>
          </w:p>
        </w:tc>
        <w:tc>
          <w:tcPr>
            <w:tcW w:w="17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pPr>
            <w:r>
              <w:rPr>
                <w:rFonts w:ascii="Times New Roman" w:eastAsia="Calibri" w:hAnsi="Times New Roman"/>
                <w:sz w:val="24"/>
                <w:szCs w:val="24"/>
              </w:rPr>
              <w:t>Hiện thị số tiền phạt.</w:t>
            </w:r>
          </w:p>
        </w:tc>
      </w:tr>
      <w:tr w:rsidR="004862A3" w:rsidTr="0003522A">
        <w:tblPrEx>
          <w:tblCellMar>
            <w:top w:w="0" w:type="dxa"/>
            <w:bottom w:w="0" w:type="dxa"/>
          </w:tblCellMar>
        </w:tblPrEx>
        <w:trPr>
          <w:trHeight w:val="683"/>
        </w:trPr>
        <w:tc>
          <w:tcPr>
            <w:tcW w:w="7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center"/>
              <w:rPr>
                <w:rFonts w:ascii="Times New Roman" w:hAnsi="Times New Roman"/>
                <w:color w:val="010101"/>
                <w:sz w:val="24"/>
                <w:szCs w:val="24"/>
              </w:rPr>
            </w:pPr>
            <w:r>
              <w:rPr>
                <w:rFonts w:ascii="Times New Roman" w:eastAsia="Calibri" w:hAnsi="Times New Roman"/>
                <w:color w:val="010101"/>
                <w:sz w:val="24"/>
                <w:szCs w:val="24"/>
              </w:rPr>
              <w:lastRenderedPageBreak/>
              <w:t>18</w:t>
            </w:r>
          </w:p>
        </w:tc>
        <w:tc>
          <w:tcPr>
            <w:tcW w:w="130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Tổng tiền hóa đơn</w:t>
            </w:r>
          </w:p>
        </w:tc>
        <w:tc>
          <w:tcPr>
            <w:tcW w:w="17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TextBox</w:t>
            </w:r>
          </w:p>
        </w:tc>
        <w:tc>
          <w:tcPr>
            <w:tcW w:w="28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color w:val="010101"/>
                <w:sz w:val="24"/>
                <w:szCs w:val="24"/>
              </w:rPr>
            </w:pPr>
          </w:p>
        </w:tc>
        <w:tc>
          <w:tcPr>
            <w:tcW w:w="17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Hiện thị tiền tổng hóa đơn</w:t>
            </w:r>
          </w:p>
        </w:tc>
      </w:tr>
      <w:tr w:rsidR="004862A3" w:rsidTr="0003522A">
        <w:tblPrEx>
          <w:tblCellMar>
            <w:top w:w="0" w:type="dxa"/>
            <w:bottom w:w="0" w:type="dxa"/>
          </w:tblCellMar>
        </w:tblPrEx>
        <w:trPr>
          <w:trHeight w:val="683"/>
        </w:trPr>
        <w:tc>
          <w:tcPr>
            <w:tcW w:w="7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center"/>
              <w:rPr>
                <w:rFonts w:ascii="Times New Roman" w:hAnsi="Times New Roman"/>
                <w:color w:val="010101"/>
                <w:sz w:val="24"/>
                <w:szCs w:val="24"/>
              </w:rPr>
            </w:pPr>
            <w:r>
              <w:rPr>
                <w:rFonts w:ascii="Times New Roman" w:eastAsia="Calibri" w:hAnsi="Times New Roman"/>
                <w:color w:val="010101"/>
                <w:sz w:val="24"/>
                <w:szCs w:val="24"/>
              </w:rPr>
              <w:t>19</w:t>
            </w:r>
          </w:p>
        </w:tc>
        <w:tc>
          <w:tcPr>
            <w:tcW w:w="130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Tiền đặt cọc</w:t>
            </w:r>
          </w:p>
        </w:tc>
        <w:tc>
          <w:tcPr>
            <w:tcW w:w="17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TextBox</w:t>
            </w:r>
          </w:p>
        </w:tc>
        <w:tc>
          <w:tcPr>
            <w:tcW w:w="28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color w:val="010101"/>
                <w:sz w:val="24"/>
                <w:szCs w:val="24"/>
              </w:rPr>
            </w:pPr>
          </w:p>
        </w:tc>
        <w:tc>
          <w:tcPr>
            <w:tcW w:w="17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Hiện thị tiền đặt cọc.</w:t>
            </w:r>
          </w:p>
        </w:tc>
      </w:tr>
      <w:tr w:rsidR="004862A3" w:rsidTr="0003522A">
        <w:tblPrEx>
          <w:tblCellMar>
            <w:top w:w="0" w:type="dxa"/>
            <w:bottom w:w="0" w:type="dxa"/>
          </w:tblCellMar>
        </w:tblPrEx>
        <w:trPr>
          <w:trHeight w:val="683"/>
        </w:trPr>
        <w:tc>
          <w:tcPr>
            <w:tcW w:w="7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center"/>
              <w:rPr>
                <w:rFonts w:ascii="Times New Roman" w:hAnsi="Times New Roman"/>
                <w:color w:val="010101"/>
                <w:sz w:val="24"/>
                <w:szCs w:val="24"/>
              </w:rPr>
            </w:pPr>
            <w:r>
              <w:rPr>
                <w:rFonts w:ascii="Times New Roman" w:eastAsia="Calibri" w:hAnsi="Times New Roman"/>
                <w:color w:val="010101"/>
                <w:sz w:val="24"/>
                <w:szCs w:val="24"/>
              </w:rPr>
              <w:t>23</w:t>
            </w:r>
          </w:p>
        </w:tc>
        <w:tc>
          <w:tcPr>
            <w:tcW w:w="130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Tiền còn lại</w:t>
            </w:r>
          </w:p>
        </w:tc>
        <w:tc>
          <w:tcPr>
            <w:tcW w:w="17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TextBox</w:t>
            </w:r>
          </w:p>
        </w:tc>
        <w:tc>
          <w:tcPr>
            <w:tcW w:w="28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color w:val="010101"/>
                <w:sz w:val="24"/>
                <w:szCs w:val="24"/>
              </w:rPr>
            </w:pPr>
          </w:p>
        </w:tc>
        <w:tc>
          <w:tcPr>
            <w:tcW w:w="17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Hiện thị số tiền còn lại mà khách hàng phải trả.</w:t>
            </w:r>
          </w:p>
        </w:tc>
      </w:tr>
      <w:tr w:rsidR="004862A3" w:rsidTr="0003522A">
        <w:tblPrEx>
          <w:tblCellMar>
            <w:top w:w="0" w:type="dxa"/>
            <w:bottom w:w="0" w:type="dxa"/>
          </w:tblCellMar>
        </w:tblPrEx>
        <w:trPr>
          <w:trHeight w:val="683"/>
        </w:trPr>
        <w:tc>
          <w:tcPr>
            <w:tcW w:w="7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center"/>
              <w:rPr>
                <w:rFonts w:ascii="Times New Roman" w:hAnsi="Times New Roman"/>
                <w:color w:val="010101"/>
                <w:sz w:val="24"/>
                <w:szCs w:val="24"/>
              </w:rPr>
            </w:pPr>
            <w:r>
              <w:rPr>
                <w:rFonts w:ascii="Times New Roman" w:eastAsia="Calibri" w:hAnsi="Times New Roman"/>
                <w:color w:val="010101"/>
                <w:sz w:val="24"/>
                <w:szCs w:val="24"/>
              </w:rPr>
              <w:t>14</w:t>
            </w:r>
          </w:p>
        </w:tc>
        <w:tc>
          <w:tcPr>
            <w:tcW w:w="130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Số lượng nhân viên</w:t>
            </w:r>
          </w:p>
        </w:tc>
        <w:tc>
          <w:tcPr>
            <w:tcW w:w="17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TextBox</w:t>
            </w:r>
          </w:p>
        </w:tc>
        <w:tc>
          <w:tcPr>
            <w:tcW w:w="28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Số lượng nhân viên phải bằng với số lượng bàn. Số lượng nhân viên phải là số không là chữ và các kí tự đặc biệt.</w:t>
            </w:r>
          </w:p>
        </w:tc>
        <w:tc>
          <w:tcPr>
            <w:tcW w:w="17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Nhập số lượng nhân viên.</w:t>
            </w:r>
          </w:p>
        </w:tc>
      </w:tr>
      <w:tr w:rsidR="004862A3" w:rsidTr="0003522A">
        <w:tblPrEx>
          <w:tblCellMar>
            <w:top w:w="0" w:type="dxa"/>
            <w:bottom w:w="0" w:type="dxa"/>
          </w:tblCellMar>
        </w:tblPrEx>
        <w:trPr>
          <w:trHeight w:val="683"/>
        </w:trPr>
        <w:tc>
          <w:tcPr>
            <w:tcW w:w="7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center"/>
              <w:rPr>
                <w:rFonts w:ascii="Times New Roman" w:hAnsi="Times New Roman"/>
                <w:color w:val="010101"/>
                <w:sz w:val="24"/>
                <w:szCs w:val="24"/>
              </w:rPr>
            </w:pPr>
            <w:r>
              <w:rPr>
                <w:rFonts w:ascii="Times New Roman" w:eastAsia="Calibri" w:hAnsi="Times New Roman"/>
                <w:color w:val="010101"/>
                <w:sz w:val="24"/>
                <w:szCs w:val="24"/>
              </w:rPr>
              <w:t>15</w:t>
            </w:r>
          </w:p>
        </w:tc>
        <w:tc>
          <w:tcPr>
            <w:tcW w:w="130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Thực đơn</w:t>
            </w:r>
          </w:p>
        </w:tc>
        <w:tc>
          <w:tcPr>
            <w:tcW w:w="17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ComboBox</w:t>
            </w:r>
          </w:p>
        </w:tc>
        <w:tc>
          <w:tcPr>
            <w:tcW w:w="28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pPr>
            <w:r>
              <w:rPr>
                <w:rFonts w:ascii="Times New Roman" w:eastAsia="Calibri" w:hAnsi="Times New Roman"/>
                <w:sz w:val="24"/>
                <w:szCs w:val="24"/>
              </w:rPr>
              <w:t>Chỉ chọn một trong các giá trị trong ComboBoxThucDon.</w:t>
            </w:r>
          </w:p>
        </w:tc>
        <w:tc>
          <w:tcPr>
            <w:tcW w:w="17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pPr>
            <w:r>
              <w:rPr>
                <w:rFonts w:ascii="Times New Roman" w:eastAsia="Calibri" w:hAnsi="Times New Roman"/>
                <w:color w:val="010101"/>
                <w:sz w:val="24"/>
                <w:szCs w:val="24"/>
              </w:rPr>
              <w:t xml:space="preserve">Chọn giá trị Thực đơn </w:t>
            </w:r>
            <w:r>
              <w:rPr>
                <w:rFonts w:ascii="Times New Roman" w:eastAsia="Calibri" w:hAnsi="Times New Roman"/>
                <w:sz w:val="24"/>
                <w:szCs w:val="24"/>
              </w:rPr>
              <w:t xml:space="preserve">(TĐ </w:t>
            </w:r>
            <w:proofErr w:type="gramStart"/>
            <w:r>
              <w:rPr>
                <w:rFonts w:ascii="Times New Roman" w:eastAsia="Calibri" w:hAnsi="Times New Roman"/>
                <w:sz w:val="24"/>
                <w:szCs w:val="24"/>
              </w:rPr>
              <w:t>1,  TĐ</w:t>
            </w:r>
            <w:proofErr w:type="gramEnd"/>
            <w:r>
              <w:rPr>
                <w:rFonts w:ascii="Times New Roman" w:eastAsia="Calibri" w:hAnsi="Times New Roman"/>
                <w:sz w:val="24"/>
                <w:szCs w:val="24"/>
              </w:rPr>
              <w:t xml:space="preserve"> 2¸ TĐ 3, TĐ 4, TĐ 5).</w:t>
            </w:r>
          </w:p>
        </w:tc>
      </w:tr>
      <w:tr w:rsidR="004862A3" w:rsidTr="0003522A">
        <w:tblPrEx>
          <w:tblCellMar>
            <w:top w:w="0" w:type="dxa"/>
            <w:bottom w:w="0" w:type="dxa"/>
          </w:tblCellMar>
        </w:tblPrEx>
        <w:trPr>
          <w:trHeight w:val="683"/>
        </w:trPr>
        <w:tc>
          <w:tcPr>
            <w:tcW w:w="7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center"/>
              <w:rPr>
                <w:rFonts w:ascii="Times New Roman" w:hAnsi="Times New Roman"/>
                <w:color w:val="010101"/>
                <w:sz w:val="24"/>
                <w:szCs w:val="24"/>
              </w:rPr>
            </w:pPr>
            <w:r>
              <w:rPr>
                <w:rFonts w:ascii="Times New Roman" w:eastAsia="Calibri" w:hAnsi="Times New Roman"/>
                <w:color w:val="010101"/>
                <w:sz w:val="24"/>
                <w:szCs w:val="24"/>
              </w:rPr>
              <w:t>16</w:t>
            </w:r>
          </w:p>
        </w:tc>
        <w:tc>
          <w:tcPr>
            <w:tcW w:w="130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Dịch vụ</w:t>
            </w:r>
          </w:p>
        </w:tc>
        <w:tc>
          <w:tcPr>
            <w:tcW w:w="17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ComboBox</w:t>
            </w:r>
          </w:p>
        </w:tc>
        <w:tc>
          <w:tcPr>
            <w:tcW w:w="28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pPr>
            <w:r>
              <w:rPr>
                <w:rFonts w:ascii="Times New Roman" w:eastAsia="Calibri" w:hAnsi="Times New Roman"/>
                <w:sz w:val="24"/>
                <w:szCs w:val="24"/>
              </w:rPr>
              <w:t>Chỉ chọn một trong các giá trị trong ComboBoxDichVu.</w:t>
            </w:r>
          </w:p>
        </w:tc>
        <w:tc>
          <w:tcPr>
            <w:tcW w:w="17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pPr>
            <w:r>
              <w:rPr>
                <w:rFonts w:ascii="Times New Roman" w:eastAsia="Calibri" w:hAnsi="Times New Roman"/>
                <w:color w:val="010101"/>
                <w:sz w:val="24"/>
                <w:szCs w:val="24"/>
              </w:rPr>
              <w:t xml:space="preserve">Chọn giá trị Dịch vụ </w:t>
            </w:r>
            <w:r>
              <w:rPr>
                <w:rFonts w:ascii="Times New Roman" w:eastAsia="Calibri" w:hAnsi="Times New Roman"/>
                <w:sz w:val="24"/>
                <w:szCs w:val="24"/>
              </w:rPr>
              <w:t>(DV1, DV2, DV3, DV4)</w:t>
            </w:r>
          </w:p>
        </w:tc>
      </w:tr>
    </w:tbl>
    <w:p w:rsidR="004862A3" w:rsidRDefault="004862A3" w:rsidP="004862A3">
      <w:pPr>
        <w:pStyle w:val="oancuaDanhsach"/>
        <w:tabs>
          <w:tab w:val="left" w:pos="1170"/>
        </w:tabs>
        <w:ind w:left="1440"/>
        <w:jc w:val="both"/>
        <w:outlineLvl w:val="2"/>
        <w:rPr>
          <w:rFonts w:ascii="Times New Roman" w:hAnsi="Times New Roman"/>
          <w:b/>
          <w:sz w:val="24"/>
          <w:szCs w:val="24"/>
        </w:rPr>
      </w:pPr>
    </w:p>
    <w:p w:rsidR="004862A3" w:rsidRDefault="004862A3" w:rsidP="004862A3">
      <w:pPr>
        <w:pStyle w:val="oancuaDanhsach"/>
        <w:tabs>
          <w:tab w:val="left" w:pos="1170"/>
        </w:tabs>
        <w:ind w:left="1440"/>
        <w:jc w:val="both"/>
        <w:outlineLvl w:val="2"/>
        <w:rPr>
          <w:rFonts w:ascii="Times New Roman" w:hAnsi="Times New Roman"/>
          <w:b/>
          <w:sz w:val="24"/>
          <w:szCs w:val="24"/>
        </w:rPr>
      </w:pPr>
    </w:p>
    <w:p w:rsidR="004862A3" w:rsidRDefault="004862A3" w:rsidP="00E43E4A">
      <w:pPr>
        <w:pStyle w:val="oancuaDanhsach"/>
        <w:numPr>
          <w:ilvl w:val="2"/>
          <w:numId w:val="10"/>
        </w:numPr>
        <w:tabs>
          <w:tab w:val="left" w:pos="1170"/>
        </w:tabs>
        <w:jc w:val="both"/>
        <w:outlineLvl w:val="3"/>
        <w:rPr>
          <w:rFonts w:ascii="Times New Roman" w:hAnsi="Times New Roman"/>
          <w:b/>
          <w:sz w:val="24"/>
          <w:szCs w:val="24"/>
        </w:rPr>
      </w:pPr>
      <w:bookmarkStart w:id="39" w:name="_Toc518344010"/>
      <w:r>
        <w:rPr>
          <w:rFonts w:ascii="Times New Roman" w:hAnsi="Times New Roman"/>
          <w:b/>
          <w:sz w:val="24"/>
          <w:szCs w:val="24"/>
        </w:rPr>
        <w:t>Màn hình nhân viên</w:t>
      </w:r>
      <w:bookmarkEnd w:id="39"/>
    </w:p>
    <w:p w:rsidR="004862A3" w:rsidRDefault="004862A3" w:rsidP="00A37BAB">
      <w:pPr>
        <w:pStyle w:val="oancuaDanhsach"/>
        <w:tabs>
          <w:tab w:val="left" w:pos="1170"/>
        </w:tabs>
        <w:ind w:left="-180"/>
        <w:jc w:val="both"/>
        <w:rPr>
          <w:rFonts w:ascii="Times New Roman" w:hAnsi="Times New Roman"/>
          <w:b/>
          <w:sz w:val="24"/>
          <w:szCs w:val="24"/>
        </w:rPr>
      </w:pPr>
      <w:r>
        <w:rPr>
          <w:rFonts w:ascii="Times New Roman" w:hAnsi="Times New Roman"/>
          <w:noProof/>
          <w:sz w:val="24"/>
          <w:szCs w:val="24"/>
        </w:rPr>
        <w:drawing>
          <wp:inline distT="0" distB="0" distL="0" distR="0" wp14:anchorId="1703E3DA" wp14:editId="0B48CF28">
            <wp:extent cx="6153150" cy="3657600"/>
            <wp:effectExtent l="0" t="0" r="0" b="0"/>
            <wp:docPr id="482" name="Picture 82" descr="https://documents.lucidchart.com/documents/ece8132d-6206-4c98-82dd-109ead818ce5/pages/0_0?a=2906&amp;x=334&amp;y=612&amp;w=1012&amp;h=624&amp;store=1&amp;accept=image%2F*&amp;auth=LCA%20ef6d3efa9981e7697c044bafcb7c3dd7e6de000a-ts%3D15305092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a:stretch>
                      <a:fillRect/>
                    </a:stretch>
                  </pic:blipFill>
                  <pic:spPr>
                    <a:xfrm>
                      <a:off x="0" y="0"/>
                      <a:ext cx="6153150" cy="3657600"/>
                    </a:xfrm>
                    <a:prstGeom prst="rect">
                      <a:avLst/>
                    </a:prstGeom>
                    <a:noFill/>
                    <a:ln>
                      <a:noFill/>
                      <a:prstDash/>
                    </a:ln>
                  </pic:spPr>
                </pic:pic>
              </a:graphicData>
            </a:graphic>
          </wp:inline>
        </w:drawing>
      </w:r>
    </w:p>
    <w:p w:rsidR="004862A3" w:rsidRPr="004862A3" w:rsidRDefault="004862A3" w:rsidP="00E43E4A">
      <w:pPr>
        <w:pStyle w:val="oancuaDanhsach"/>
        <w:numPr>
          <w:ilvl w:val="0"/>
          <w:numId w:val="45"/>
        </w:numPr>
        <w:autoSpaceDN w:val="0"/>
        <w:spacing w:after="0" w:line="360" w:lineRule="auto"/>
        <w:ind w:left="1440"/>
        <w:contextualSpacing w:val="0"/>
        <w:rPr>
          <w:rFonts w:ascii="Times New Roman" w:hAnsi="Times New Roman"/>
          <w:b/>
          <w:sz w:val="24"/>
          <w:szCs w:val="24"/>
        </w:rPr>
      </w:pPr>
      <w:r>
        <w:rPr>
          <w:rFonts w:ascii="Times New Roman" w:hAnsi="Times New Roman"/>
          <w:b/>
          <w:sz w:val="24"/>
          <w:szCs w:val="24"/>
        </w:rPr>
        <w:lastRenderedPageBreak/>
        <w:t>Danh sách các biến cố và xử lý tương ứng trên màn hình</w:t>
      </w:r>
    </w:p>
    <w:tbl>
      <w:tblPr>
        <w:tblW w:w="8460" w:type="dxa"/>
        <w:tblInd w:w="715" w:type="dxa"/>
        <w:tblLayout w:type="fixed"/>
        <w:tblCellMar>
          <w:left w:w="10" w:type="dxa"/>
          <w:right w:w="10" w:type="dxa"/>
        </w:tblCellMar>
        <w:tblLook w:val="04A0" w:firstRow="1" w:lastRow="0" w:firstColumn="1" w:lastColumn="0" w:noHBand="0" w:noVBand="1"/>
      </w:tblPr>
      <w:tblGrid>
        <w:gridCol w:w="719"/>
        <w:gridCol w:w="2791"/>
        <w:gridCol w:w="4950"/>
      </w:tblGrid>
      <w:tr w:rsidR="004862A3" w:rsidTr="0003522A">
        <w:tblPrEx>
          <w:tblCellMar>
            <w:top w:w="0" w:type="dxa"/>
            <w:bottom w:w="0" w:type="dxa"/>
          </w:tblCellMar>
        </w:tblPrEx>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Pr="00DE64CF" w:rsidRDefault="004862A3" w:rsidP="004862A3">
            <w:pPr>
              <w:rPr>
                <w:rFonts w:ascii="Times New Roman" w:hAnsi="Times New Roman"/>
                <w:b/>
                <w:sz w:val="24"/>
                <w:szCs w:val="24"/>
              </w:rPr>
            </w:pPr>
            <w:r w:rsidRPr="00DE64CF">
              <w:rPr>
                <w:rFonts w:ascii="Times New Roman" w:hAnsi="Times New Roman"/>
                <w:b/>
                <w:sz w:val="24"/>
                <w:szCs w:val="24"/>
              </w:rPr>
              <w:t>STT</w:t>
            </w:r>
          </w:p>
        </w:tc>
        <w:tc>
          <w:tcPr>
            <w:tcW w:w="279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Pr="00DE64CF" w:rsidRDefault="004862A3" w:rsidP="004862A3">
            <w:pPr>
              <w:jc w:val="center"/>
              <w:rPr>
                <w:rFonts w:ascii="Times New Roman" w:hAnsi="Times New Roman"/>
                <w:b/>
                <w:sz w:val="24"/>
                <w:szCs w:val="24"/>
              </w:rPr>
            </w:pPr>
            <w:r w:rsidRPr="00DE64CF">
              <w:rPr>
                <w:rFonts w:ascii="Times New Roman" w:hAnsi="Times New Roman"/>
                <w:b/>
                <w:sz w:val="24"/>
                <w:szCs w:val="24"/>
              </w:rPr>
              <w:t>Biến cố</w:t>
            </w:r>
          </w:p>
        </w:tc>
        <w:tc>
          <w:tcPr>
            <w:tcW w:w="49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Pr="00DE64CF" w:rsidRDefault="004862A3" w:rsidP="004862A3">
            <w:pPr>
              <w:jc w:val="center"/>
              <w:rPr>
                <w:rFonts w:ascii="Times New Roman" w:hAnsi="Times New Roman"/>
                <w:b/>
                <w:sz w:val="24"/>
                <w:szCs w:val="24"/>
              </w:rPr>
            </w:pPr>
            <w:r w:rsidRPr="00DE64CF">
              <w:rPr>
                <w:rFonts w:ascii="Times New Roman" w:hAnsi="Times New Roman"/>
                <w:b/>
                <w:sz w:val="24"/>
                <w:szCs w:val="24"/>
              </w:rPr>
              <w:t>Xử lý</w:t>
            </w:r>
          </w:p>
        </w:tc>
      </w:tr>
      <w:tr w:rsidR="004862A3" w:rsidTr="0003522A">
        <w:tblPrEx>
          <w:tblCellMar>
            <w:top w:w="0" w:type="dxa"/>
            <w:bottom w:w="0" w:type="dxa"/>
          </w:tblCellMar>
        </w:tblPrEx>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jc w:val="center"/>
              <w:rPr>
                <w:rFonts w:ascii="Times New Roman" w:hAnsi="Times New Roman"/>
                <w:sz w:val="24"/>
                <w:szCs w:val="24"/>
              </w:rPr>
            </w:pPr>
            <w:r>
              <w:rPr>
                <w:rFonts w:ascii="Times New Roman" w:hAnsi="Times New Roman"/>
                <w:sz w:val="24"/>
                <w:szCs w:val="24"/>
              </w:rPr>
              <w:t>7</w:t>
            </w:r>
          </w:p>
        </w:tc>
        <w:tc>
          <w:tcPr>
            <w:tcW w:w="279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jc w:val="both"/>
              <w:rPr>
                <w:rFonts w:ascii="Times New Roman" w:hAnsi="Times New Roman"/>
                <w:sz w:val="24"/>
                <w:szCs w:val="24"/>
              </w:rPr>
            </w:pPr>
            <w:r>
              <w:rPr>
                <w:rFonts w:ascii="Times New Roman" w:hAnsi="Times New Roman"/>
                <w:sz w:val="24"/>
                <w:szCs w:val="24"/>
              </w:rPr>
              <w:t>Nhấ</w:t>
            </w:r>
            <w:r w:rsidR="00DE64CF">
              <w:rPr>
                <w:rFonts w:ascii="Times New Roman" w:hAnsi="Times New Roman"/>
                <w:sz w:val="24"/>
                <w:szCs w:val="24"/>
              </w:rPr>
              <w:t xml:space="preserve">n vào button </w:t>
            </w:r>
            <w:r>
              <w:rPr>
                <w:rFonts w:ascii="Times New Roman" w:hAnsi="Times New Roman"/>
                <w:sz w:val="24"/>
                <w:szCs w:val="24"/>
              </w:rPr>
              <w:t xml:space="preserve">Thêm </w:t>
            </w:r>
          </w:p>
        </w:tc>
        <w:tc>
          <w:tcPr>
            <w:tcW w:w="49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jc w:val="both"/>
              <w:rPr>
                <w:rFonts w:ascii="Times New Roman" w:hAnsi="Times New Roman"/>
                <w:sz w:val="24"/>
                <w:szCs w:val="24"/>
              </w:rPr>
            </w:pPr>
            <w:r>
              <w:rPr>
                <w:rFonts w:ascii="Times New Roman" w:hAnsi="Times New Roman"/>
                <w:sz w:val="24"/>
                <w:szCs w:val="24"/>
              </w:rPr>
              <w:t>Lưu lại thông tin nhân viên mới thêm mới.</w:t>
            </w:r>
          </w:p>
        </w:tc>
      </w:tr>
      <w:tr w:rsidR="004862A3" w:rsidTr="0003522A">
        <w:tblPrEx>
          <w:tblCellMar>
            <w:top w:w="0" w:type="dxa"/>
            <w:bottom w:w="0" w:type="dxa"/>
          </w:tblCellMar>
        </w:tblPrEx>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jc w:val="center"/>
              <w:rPr>
                <w:rFonts w:ascii="Times New Roman" w:hAnsi="Times New Roman"/>
                <w:sz w:val="24"/>
                <w:szCs w:val="24"/>
              </w:rPr>
            </w:pPr>
            <w:r>
              <w:rPr>
                <w:rFonts w:ascii="Times New Roman" w:hAnsi="Times New Roman"/>
                <w:sz w:val="24"/>
                <w:szCs w:val="24"/>
              </w:rPr>
              <w:t>8</w:t>
            </w:r>
          </w:p>
        </w:tc>
        <w:tc>
          <w:tcPr>
            <w:tcW w:w="279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jc w:val="both"/>
              <w:rPr>
                <w:rFonts w:ascii="Times New Roman" w:hAnsi="Times New Roman"/>
                <w:sz w:val="24"/>
                <w:szCs w:val="24"/>
              </w:rPr>
            </w:pPr>
            <w:r>
              <w:rPr>
                <w:rFonts w:ascii="Times New Roman" w:hAnsi="Times New Roman"/>
                <w:sz w:val="24"/>
                <w:szCs w:val="24"/>
              </w:rPr>
              <w:t>Nhấ</w:t>
            </w:r>
            <w:r w:rsidR="00DE64CF">
              <w:rPr>
                <w:rFonts w:ascii="Times New Roman" w:hAnsi="Times New Roman"/>
                <w:sz w:val="24"/>
                <w:szCs w:val="24"/>
              </w:rPr>
              <w:t>n vào button</w:t>
            </w:r>
            <w:r>
              <w:rPr>
                <w:rFonts w:ascii="Times New Roman" w:hAnsi="Times New Roman"/>
                <w:sz w:val="24"/>
                <w:szCs w:val="24"/>
              </w:rPr>
              <w:t xml:space="preserve"> Xóa</w:t>
            </w:r>
          </w:p>
        </w:tc>
        <w:tc>
          <w:tcPr>
            <w:tcW w:w="49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jc w:val="both"/>
              <w:rPr>
                <w:rFonts w:ascii="Times New Roman" w:hAnsi="Times New Roman"/>
                <w:sz w:val="24"/>
                <w:szCs w:val="24"/>
              </w:rPr>
            </w:pPr>
            <w:r>
              <w:rPr>
                <w:rFonts w:ascii="Times New Roman" w:hAnsi="Times New Roman"/>
                <w:sz w:val="24"/>
                <w:szCs w:val="24"/>
              </w:rPr>
              <w:t>Xóa trực tiếp trên datagirdview</w:t>
            </w:r>
          </w:p>
        </w:tc>
      </w:tr>
      <w:tr w:rsidR="004862A3" w:rsidTr="0003522A">
        <w:tblPrEx>
          <w:tblCellMar>
            <w:top w:w="0" w:type="dxa"/>
            <w:bottom w:w="0" w:type="dxa"/>
          </w:tblCellMar>
        </w:tblPrEx>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jc w:val="center"/>
              <w:rPr>
                <w:rFonts w:ascii="Times New Roman" w:hAnsi="Times New Roman"/>
                <w:sz w:val="24"/>
                <w:szCs w:val="24"/>
              </w:rPr>
            </w:pPr>
            <w:r>
              <w:rPr>
                <w:rFonts w:ascii="Times New Roman" w:hAnsi="Times New Roman"/>
                <w:sz w:val="24"/>
                <w:szCs w:val="24"/>
              </w:rPr>
              <w:t>9</w:t>
            </w:r>
          </w:p>
        </w:tc>
        <w:tc>
          <w:tcPr>
            <w:tcW w:w="279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jc w:val="both"/>
              <w:rPr>
                <w:rFonts w:ascii="Times New Roman" w:hAnsi="Times New Roman"/>
                <w:sz w:val="24"/>
                <w:szCs w:val="24"/>
              </w:rPr>
            </w:pPr>
            <w:r>
              <w:rPr>
                <w:rFonts w:ascii="Times New Roman" w:hAnsi="Times New Roman"/>
                <w:sz w:val="24"/>
                <w:szCs w:val="24"/>
              </w:rPr>
              <w:t>Nhấn vào</w:t>
            </w:r>
            <w:r w:rsidR="00DE64CF">
              <w:rPr>
                <w:rFonts w:ascii="Times New Roman" w:hAnsi="Times New Roman"/>
                <w:sz w:val="24"/>
                <w:szCs w:val="24"/>
              </w:rPr>
              <w:t xml:space="preserve"> button</w:t>
            </w:r>
            <w:r>
              <w:rPr>
                <w:rFonts w:ascii="Times New Roman" w:hAnsi="Times New Roman"/>
                <w:sz w:val="24"/>
                <w:szCs w:val="24"/>
              </w:rPr>
              <w:t xml:space="preserve"> Sửa</w:t>
            </w:r>
          </w:p>
        </w:tc>
        <w:tc>
          <w:tcPr>
            <w:tcW w:w="49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jc w:val="both"/>
              <w:rPr>
                <w:rFonts w:ascii="Times New Roman" w:hAnsi="Times New Roman"/>
                <w:sz w:val="24"/>
                <w:szCs w:val="24"/>
              </w:rPr>
            </w:pPr>
            <w:r>
              <w:rPr>
                <w:rFonts w:ascii="Times New Roman" w:hAnsi="Times New Roman"/>
                <w:sz w:val="24"/>
                <w:szCs w:val="24"/>
              </w:rPr>
              <w:t>Sửa thông tin nhân viên trực tiếp trên datagirdview và lưu lại thông tin vừa sửa.</w:t>
            </w:r>
          </w:p>
        </w:tc>
      </w:tr>
      <w:tr w:rsidR="004862A3" w:rsidTr="0003522A">
        <w:tblPrEx>
          <w:tblCellMar>
            <w:top w:w="0" w:type="dxa"/>
            <w:bottom w:w="0" w:type="dxa"/>
          </w:tblCellMar>
        </w:tblPrEx>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jc w:val="center"/>
              <w:rPr>
                <w:rFonts w:ascii="Times New Roman" w:hAnsi="Times New Roman"/>
                <w:sz w:val="24"/>
                <w:szCs w:val="24"/>
              </w:rPr>
            </w:pPr>
            <w:r>
              <w:rPr>
                <w:rFonts w:ascii="Times New Roman" w:hAnsi="Times New Roman"/>
                <w:sz w:val="24"/>
                <w:szCs w:val="24"/>
              </w:rPr>
              <w:t>10</w:t>
            </w:r>
          </w:p>
        </w:tc>
        <w:tc>
          <w:tcPr>
            <w:tcW w:w="279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jc w:val="both"/>
              <w:rPr>
                <w:rFonts w:ascii="Times New Roman" w:hAnsi="Times New Roman"/>
                <w:sz w:val="24"/>
                <w:szCs w:val="24"/>
              </w:rPr>
            </w:pPr>
            <w:r>
              <w:rPr>
                <w:rFonts w:ascii="Times New Roman" w:hAnsi="Times New Roman"/>
                <w:sz w:val="24"/>
                <w:szCs w:val="24"/>
              </w:rPr>
              <w:t>Xem danh sách nhân viên</w:t>
            </w:r>
          </w:p>
        </w:tc>
        <w:tc>
          <w:tcPr>
            <w:tcW w:w="49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jc w:val="both"/>
              <w:rPr>
                <w:rFonts w:ascii="Times New Roman" w:hAnsi="Times New Roman"/>
                <w:sz w:val="24"/>
                <w:szCs w:val="24"/>
              </w:rPr>
            </w:pPr>
            <w:r>
              <w:rPr>
                <w:rFonts w:ascii="Times New Roman" w:hAnsi="Times New Roman"/>
                <w:sz w:val="24"/>
                <w:szCs w:val="24"/>
              </w:rPr>
              <w:t>Hiện thị danh sách thông tin mới cập nhật.</w:t>
            </w:r>
          </w:p>
        </w:tc>
      </w:tr>
      <w:tr w:rsidR="004862A3" w:rsidTr="0003522A">
        <w:tblPrEx>
          <w:tblCellMar>
            <w:top w:w="0" w:type="dxa"/>
            <w:bottom w:w="0" w:type="dxa"/>
          </w:tblCellMar>
        </w:tblPrEx>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jc w:val="center"/>
              <w:rPr>
                <w:rFonts w:ascii="Times New Roman" w:hAnsi="Times New Roman"/>
                <w:sz w:val="24"/>
                <w:szCs w:val="24"/>
              </w:rPr>
            </w:pPr>
            <w:r>
              <w:rPr>
                <w:rFonts w:ascii="Times New Roman" w:hAnsi="Times New Roman"/>
                <w:sz w:val="24"/>
                <w:szCs w:val="24"/>
              </w:rPr>
              <w:t>12</w:t>
            </w:r>
          </w:p>
        </w:tc>
        <w:tc>
          <w:tcPr>
            <w:tcW w:w="279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jc w:val="both"/>
              <w:rPr>
                <w:rFonts w:ascii="Times New Roman" w:hAnsi="Times New Roman"/>
                <w:sz w:val="24"/>
                <w:szCs w:val="24"/>
              </w:rPr>
            </w:pPr>
            <w:r>
              <w:rPr>
                <w:rFonts w:ascii="Times New Roman" w:hAnsi="Times New Roman"/>
                <w:sz w:val="24"/>
                <w:szCs w:val="24"/>
              </w:rPr>
              <w:t>Thoát</w:t>
            </w:r>
          </w:p>
        </w:tc>
        <w:tc>
          <w:tcPr>
            <w:tcW w:w="49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jc w:val="both"/>
              <w:rPr>
                <w:rFonts w:ascii="Times New Roman" w:hAnsi="Times New Roman"/>
                <w:sz w:val="24"/>
                <w:szCs w:val="24"/>
              </w:rPr>
            </w:pPr>
            <w:r>
              <w:rPr>
                <w:rFonts w:ascii="Times New Roman" w:hAnsi="Times New Roman"/>
                <w:sz w:val="24"/>
                <w:szCs w:val="24"/>
              </w:rPr>
              <w:t>Thoát form hiện tại quay lại form Màn hình chính</w:t>
            </w:r>
          </w:p>
        </w:tc>
      </w:tr>
    </w:tbl>
    <w:p w:rsidR="004862A3" w:rsidRDefault="004862A3" w:rsidP="004862A3">
      <w:pPr>
        <w:pStyle w:val="oancuaDanhsach"/>
        <w:tabs>
          <w:tab w:val="left" w:pos="1170"/>
        </w:tabs>
        <w:ind w:left="-180"/>
        <w:jc w:val="both"/>
        <w:outlineLvl w:val="2"/>
        <w:rPr>
          <w:rFonts w:ascii="Times New Roman" w:hAnsi="Times New Roman"/>
          <w:b/>
          <w:sz w:val="24"/>
          <w:szCs w:val="24"/>
        </w:rPr>
      </w:pPr>
    </w:p>
    <w:p w:rsidR="004862A3" w:rsidRDefault="004862A3" w:rsidP="004862A3">
      <w:pPr>
        <w:pStyle w:val="oancuaDanhsach"/>
        <w:tabs>
          <w:tab w:val="left" w:pos="1170"/>
        </w:tabs>
        <w:ind w:left="-180"/>
        <w:jc w:val="both"/>
        <w:outlineLvl w:val="2"/>
        <w:rPr>
          <w:rFonts w:ascii="Times New Roman" w:hAnsi="Times New Roman"/>
          <w:b/>
          <w:sz w:val="24"/>
          <w:szCs w:val="24"/>
        </w:rPr>
      </w:pPr>
    </w:p>
    <w:p w:rsidR="004862A3" w:rsidRDefault="004862A3" w:rsidP="00E43E4A">
      <w:pPr>
        <w:pStyle w:val="oancuaDanhsach"/>
        <w:numPr>
          <w:ilvl w:val="0"/>
          <w:numId w:val="45"/>
        </w:numPr>
        <w:tabs>
          <w:tab w:val="left" w:pos="1170"/>
        </w:tabs>
        <w:ind w:left="1440"/>
        <w:jc w:val="both"/>
        <w:rPr>
          <w:rFonts w:ascii="Times New Roman" w:hAnsi="Times New Roman"/>
          <w:b/>
          <w:sz w:val="24"/>
          <w:szCs w:val="24"/>
        </w:rPr>
      </w:pPr>
      <w:r w:rsidRPr="004862A3">
        <w:rPr>
          <w:rFonts w:ascii="Times New Roman" w:hAnsi="Times New Roman"/>
          <w:b/>
          <w:sz w:val="24"/>
          <w:szCs w:val="24"/>
        </w:rPr>
        <w:t>Mô tả các đối tượng trên màn hình</w:t>
      </w:r>
    </w:p>
    <w:tbl>
      <w:tblPr>
        <w:tblW w:w="8064" w:type="dxa"/>
        <w:tblInd w:w="715" w:type="dxa"/>
        <w:tblCellMar>
          <w:left w:w="10" w:type="dxa"/>
          <w:right w:w="10" w:type="dxa"/>
        </w:tblCellMar>
        <w:tblLook w:val="04A0" w:firstRow="1" w:lastRow="0" w:firstColumn="1" w:lastColumn="0" w:noHBand="0" w:noVBand="1"/>
      </w:tblPr>
      <w:tblGrid>
        <w:gridCol w:w="780"/>
        <w:gridCol w:w="1101"/>
        <w:gridCol w:w="1523"/>
        <w:gridCol w:w="2986"/>
        <w:gridCol w:w="1674"/>
      </w:tblGrid>
      <w:tr w:rsidR="004862A3" w:rsidTr="0003522A">
        <w:tblPrEx>
          <w:tblCellMar>
            <w:top w:w="0" w:type="dxa"/>
            <w:bottom w:w="0" w:type="dxa"/>
          </w:tblCellMar>
        </w:tblPrEx>
        <w:tc>
          <w:tcPr>
            <w:tcW w:w="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Pr="00DE64CF" w:rsidRDefault="004862A3" w:rsidP="004862A3">
            <w:pPr>
              <w:pStyle w:val="oancuaDanhsach"/>
              <w:spacing w:after="0" w:line="240" w:lineRule="auto"/>
              <w:ind w:left="0"/>
              <w:jc w:val="center"/>
              <w:rPr>
                <w:rFonts w:ascii="Times New Roman" w:hAnsi="Times New Roman"/>
                <w:b/>
                <w:sz w:val="24"/>
                <w:szCs w:val="24"/>
              </w:rPr>
            </w:pPr>
            <w:r w:rsidRPr="00DE64CF">
              <w:rPr>
                <w:rFonts w:ascii="Times New Roman" w:eastAsia="Calibri" w:hAnsi="Times New Roman"/>
                <w:b/>
                <w:sz w:val="24"/>
                <w:szCs w:val="24"/>
              </w:rPr>
              <w:t>STT</w:t>
            </w:r>
          </w:p>
        </w:tc>
        <w:tc>
          <w:tcPr>
            <w:tcW w:w="11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Pr="00DE64CF" w:rsidRDefault="004862A3" w:rsidP="004862A3">
            <w:pPr>
              <w:pStyle w:val="oancuaDanhsach"/>
              <w:spacing w:after="0" w:line="240" w:lineRule="auto"/>
              <w:ind w:left="0" w:right="484"/>
              <w:jc w:val="center"/>
              <w:rPr>
                <w:rFonts w:ascii="Times New Roman" w:hAnsi="Times New Roman"/>
                <w:b/>
                <w:sz w:val="24"/>
                <w:szCs w:val="24"/>
              </w:rPr>
            </w:pPr>
            <w:r w:rsidRPr="00DE64CF">
              <w:rPr>
                <w:rFonts w:ascii="Times New Roman" w:eastAsia="Calibri" w:hAnsi="Times New Roman"/>
                <w:b/>
                <w:sz w:val="24"/>
                <w:szCs w:val="24"/>
              </w:rPr>
              <w:t>Tên</w:t>
            </w:r>
          </w:p>
        </w:tc>
        <w:tc>
          <w:tcPr>
            <w:tcW w:w="152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Pr="00DE64CF" w:rsidRDefault="004862A3" w:rsidP="004862A3">
            <w:pPr>
              <w:pStyle w:val="oancuaDanhsach"/>
              <w:spacing w:after="0" w:line="240" w:lineRule="auto"/>
              <w:ind w:left="0"/>
              <w:jc w:val="center"/>
              <w:rPr>
                <w:rFonts w:ascii="Times New Roman" w:hAnsi="Times New Roman"/>
                <w:b/>
                <w:sz w:val="24"/>
                <w:szCs w:val="24"/>
              </w:rPr>
            </w:pPr>
            <w:r w:rsidRPr="00DE64CF">
              <w:rPr>
                <w:rFonts w:ascii="Times New Roman" w:eastAsia="Calibri" w:hAnsi="Times New Roman"/>
                <w:b/>
                <w:sz w:val="24"/>
                <w:szCs w:val="24"/>
              </w:rPr>
              <w:t>Kiểu</w:t>
            </w:r>
          </w:p>
        </w:tc>
        <w:tc>
          <w:tcPr>
            <w:tcW w:w="2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Pr="00DE64CF" w:rsidRDefault="004862A3" w:rsidP="004862A3">
            <w:pPr>
              <w:pStyle w:val="oancuaDanhsach"/>
              <w:spacing w:after="0" w:line="240" w:lineRule="auto"/>
              <w:ind w:left="0"/>
              <w:jc w:val="center"/>
              <w:rPr>
                <w:rFonts w:ascii="Times New Roman" w:hAnsi="Times New Roman"/>
                <w:b/>
                <w:sz w:val="24"/>
                <w:szCs w:val="24"/>
              </w:rPr>
            </w:pPr>
            <w:r w:rsidRPr="00DE64CF">
              <w:rPr>
                <w:rFonts w:ascii="Times New Roman" w:eastAsia="Calibri" w:hAnsi="Times New Roman"/>
                <w:b/>
                <w:sz w:val="24"/>
                <w:szCs w:val="24"/>
              </w:rPr>
              <w:t>Ràng buộc</w:t>
            </w:r>
          </w:p>
        </w:tc>
        <w:tc>
          <w:tcPr>
            <w:tcW w:w="16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Pr="00DE64CF" w:rsidRDefault="004862A3" w:rsidP="004862A3">
            <w:pPr>
              <w:pStyle w:val="oancuaDanhsach"/>
              <w:spacing w:after="0" w:line="240" w:lineRule="auto"/>
              <w:ind w:left="0"/>
              <w:jc w:val="center"/>
              <w:rPr>
                <w:rFonts w:ascii="Times New Roman" w:hAnsi="Times New Roman"/>
                <w:b/>
                <w:sz w:val="24"/>
                <w:szCs w:val="24"/>
              </w:rPr>
            </w:pPr>
            <w:r w:rsidRPr="00DE64CF">
              <w:rPr>
                <w:rFonts w:ascii="Times New Roman" w:eastAsia="Calibri" w:hAnsi="Times New Roman"/>
                <w:b/>
                <w:sz w:val="24"/>
                <w:szCs w:val="24"/>
              </w:rPr>
              <w:t>Chức năng</w:t>
            </w:r>
          </w:p>
        </w:tc>
      </w:tr>
      <w:tr w:rsidR="004862A3" w:rsidTr="0003522A">
        <w:tblPrEx>
          <w:tblCellMar>
            <w:top w:w="0" w:type="dxa"/>
            <w:bottom w:w="0" w:type="dxa"/>
          </w:tblCellMar>
        </w:tblPrEx>
        <w:tc>
          <w:tcPr>
            <w:tcW w:w="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center"/>
              <w:rPr>
                <w:rFonts w:ascii="Times New Roman" w:hAnsi="Times New Roman"/>
                <w:sz w:val="24"/>
                <w:szCs w:val="24"/>
              </w:rPr>
            </w:pPr>
            <w:r>
              <w:rPr>
                <w:rFonts w:ascii="Times New Roman" w:eastAsia="Calibri" w:hAnsi="Times New Roman"/>
                <w:sz w:val="24"/>
                <w:szCs w:val="24"/>
              </w:rPr>
              <w:t>1</w:t>
            </w:r>
          </w:p>
        </w:tc>
        <w:tc>
          <w:tcPr>
            <w:tcW w:w="11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Tên nhân viên</w:t>
            </w:r>
          </w:p>
        </w:tc>
        <w:tc>
          <w:tcPr>
            <w:tcW w:w="152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TextBox</w:t>
            </w:r>
          </w:p>
        </w:tc>
        <w:tc>
          <w:tcPr>
            <w:tcW w:w="2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Tên Tên nhân viên phải là chuỗi không chứ số và các kí tự đặc biệt.</w:t>
            </w:r>
          </w:p>
        </w:tc>
        <w:tc>
          <w:tcPr>
            <w:tcW w:w="16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Nhập tên nhân viên mới.</w:t>
            </w:r>
          </w:p>
        </w:tc>
      </w:tr>
      <w:tr w:rsidR="004862A3" w:rsidTr="0003522A">
        <w:tblPrEx>
          <w:tblCellMar>
            <w:top w:w="0" w:type="dxa"/>
            <w:bottom w:w="0" w:type="dxa"/>
          </w:tblCellMar>
        </w:tblPrEx>
        <w:tc>
          <w:tcPr>
            <w:tcW w:w="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center"/>
              <w:rPr>
                <w:rFonts w:ascii="Times New Roman" w:hAnsi="Times New Roman"/>
                <w:sz w:val="24"/>
                <w:szCs w:val="24"/>
              </w:rPr>
            </w:pPr>
            <w:r>
              <w:rPr>
                <w:rFonts w:ascii="Times New Roman" w:eastAsia="Calibri" w:hAnsi="Times New Roman"/>
                <w:sz w:val="24"/>
                <w:szCs w:val="24"/>
              </w:rPr>
              <w:t>2</w:t>
            </w:r>
          </w:p>
        </w:tc>
        <w:tc>
          <w:tcPr>
            <w:tcW w:w="11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 xml:space="preserve">Số điện thoại </w:t>
            </w:r>
          </w:p>
        </w:tc>
        <w:tc>
          <w:tcPr>
            <w:tcW w:w="152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TextBox</w:t>
            </w:r>
          </w:p>
        </w:tc>
        <w:tc>
          <w:tcPr>
            <w:tcW w:w="2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Số điện thoại phải nhập số không có các kí tự đặc biệt và chữ.</w:t>
            </w:r>
          </w:p>
        </w:tc>
        <w:tc>
          <w:tcPr>
            <w:tcW w:w="16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Nhập số điện thoại của nhân viên.</w:t>
            </w:r>
          </w:p>
        </w:tc>
      </w:tr>
      <w:tr w:rsidR="004862A3" w:rsidTr="0003522A">
        <w:tblPrEx>
          <w:tblCellMar>
            <w:top w:w="0" w:type="dxa"/>
            <w:bottom w:w="0" w:type="dxa"/>
          </w:tblCellMar>
        </w:tblPrEx>
        <w:tc>
          <w:tcPr>
            <w:tcW w:w="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center"/>
              <w:rPr>
                <w:rFonts w:ascii="Times New Roman" w:hAnsi="Times New Roman"/>
                <w:sz w:val="24"/>
                <w:szCs w:val="24"/>
              </w:rPr>
            </w:pPr>
            <w:r>
              <w:rPr>
                <w:rFonts w:ascii="Times New Roman" w:eastAsia="Calibri" w:hAnsi="Times New Roman"/>
                <w:sz w:val="24"/>
                <w:szCs w:val="24"/>
              </w:rPr>
              <w:t>3</w:t>
            </w:r>
          </w:p>
        </w:tc>
        <w:tc>
          <w:tcPr>
            <w:tcW w:w="11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Địa chỉ</w:t>
            </w:r>
          </w:p>
        </w:tc>
        <w:tc>
          <w:tcPr>
            <w:tcW w:w="152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TextBox</w:t>
            </w:r>
          </w:p>
        </w:tc>
        <w:tc>
          <w:tcPr>
            <w:tcW w:w="2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p>
        </w:tc>
        <w:tc>
          <w:tcPr>
            <w:tcW w:w="16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Nhập địa chỉ nhân viên.</w:t>
            </w:r>
          </w:p>
        </w:tc>
      </w:tr>
      <w:tr w:rsidR="004862A3" w:rsidTr="0003522A">
        <w:tblPrEx>
          <w:tblCellMar>
            <w:top w:w="0" w:type="dxa"/>
            <w:bottom w:w="0" w:type="dxa"/>
          </w:tblCellMar>
        </w:tblPrEx>
        <w:tc>
          <w:tcPr>
            <w:tcW w:w="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center"/>
              <w:rPr>
                <w:rFonts w:ascii="Times New Roman" w:hAnsi="Times New Roman"/>
                <w:sz w:val="24"/>
                <w:szCs w:val="24"/>
              </w:rPr>
            </w:pPr>
            <w:r>
              <w:rPr>
                <w:rFonts w:ascii="Times New Roman" w:eastAsia="Calibri" w:hAnsi="Times New Roman"/>
                <w:sz w:val="24"/>
                <w:szCs w:val="24"/>
              </w:rPr>
              <w:t>4</w:t>
            </w:r>
          </w:p>
        </w:tc>
        <w:tc>
          <w:tcPr>
            <w:tcW w:w="11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Sảnh</w:t>
            </w:r>
          </w:p>
        </w:tc>
        <w:tc>
          <w:tcPr>
            <w:tcW w:w="152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ComboBox</w:t>
            </w:r>
          </w:p>
        </w:tc>
        <w:tc>
          <w:tcPr>
            <w:tcW w:w="2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Chỉ chọn một trong các giá trị trong ComboBoxLoaiSanh.</w:t>
            </w:r>
          </w:p>
        </w:tc>
        <w:tc>
          <w:tcPr>
            <w:tcW w:w="16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Chọn giá trị loại Sảnh (Loại A, Loại B, Loại C, Loại D, Loại E).</w:t>
            </w:r>
          </w:p>
        </w:tc>
      </w:tr>
      <w:tr w:rsidR="004862A3" w:rsidTr="0003522A">
        <w:tblPrEx>
          <w:tblCellMar>
            <w:top w:w="0" w:type="dxa"/>
            <w:bottom w:w="0" w:type="dxa"/>
          </w:tblCellMar>
        </w:tblPrEx>
        <w:tc>
          <w:tcPr>
            <w:tcW w:w="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center"/>
              <w:rPr>
                <w:rFonts w:ascii="Times New Roman" w:hAnsi="Times New Roman"/>
                <w:sz w:val="24"/>
                <w:szCs w:val="24"/>
              </w:rPr>
            </w:pPr>
            <w:r>
              <w:rPr>
                <w:rFonts w:ascii="Times New Roman" w:eastAsia="Calibri" w:hAnsi="Times New Roman"/>
                <w:sz w:val="24"/>
                <w:szCs w:val="24"/>
              </w:rPr>
              <w:t>5</w:t>
            </w:r>
          </w:p>
        </w:tc>
        <w:tc>
          <w:tcPr>
            <w:tcW w:w="11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Chức vụ</w:t>
            </w:r>
          </w:p>
        </w:tc>
        <w:tc>
          <w:tcPr>
            <w:tcW w:w="152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ComboBox</w:t>
            </w:r>
          </w:p>
        </w:tc>
        <w:tc>
          <w:tcPr>
            <w:tcW w:w="2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Chỉ chọn một trong các giá trị trong ComboBoxChucVu.</w:t>
            </w:r>
          </w:p>
        </w:tc>
        <w:tc>
          <w:tcPr>
            <w:tcW w:w="16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Chọn giá trị Chức vụ (Phục vụ, Giám sát, Quản lý).</w:t>
            </w:r>
          </w:p>
        </w:tc>
      </w:tr>
      <w:tr w:rsidR="004862A3" w:rsidTr="0003522A">
        <w:tblPrEx>
          <w:tblCellMar>
            <w:top w:w="0" w:type="dxa"/>
            <w:bottom w:w="0" w:type="dxa"/>
          </w:tblCellMar>
        </w:tblPrEx>
        <w:tc>
          <w:tcPr>
            <w:tcW w:w="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center"/>
              <w:rPr>
                <w:rFonts w:ascii="Times New Roman" w:hAnsi="Times New Roman"/>
                <w:sz w:val="24"/>
                <w:szCs w:val="24"/>
              </w:rPr>
            </w:pPr>
            <w:r>
              <w:rPr>
                <w:rFonts w:ascii="Times New Roman" w:eastAsia="Calibri" w:hAnsi="Times New Roman"/>
                <w:sz w:val="24"/>
                <w:szCs w:val="24"/>
              </w:rPr>
              <w:t>6</w:t>
            </w:r>
          </w:p>
        </w:tc>
        <w:tc>
          <w:tcPr>
            <w:tcW w:w="11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Ca</w:t>
            </w:r>
          </w:p>
        </w:tc>
        <w:tc>
          <w:tcPr>
            <w:tcW w:w="152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ComboBox</w:t>
            </w:r>
          </w:p>
        </w:tc>
        <w:tc>
          <w:tcPr>
            <w:tcW w:w="2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Chỉ chọn một trong các giá trị trong ComboBoxCa.</w:t>
            </w:r>
          </w:p>
        </w:tc>
        <w:tc>
          <w:tcPr>
            <w:tcW w:w="16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pPr>
            <w:r>
              <w:rPr>
                <w:rFonts w:ascii="Times New Roman" w:eastAsia="Calibri" w:hAnsi="Times New Roman"/>
                <w:color w:val="010101"/>
                <w:sz w:val="24"/>
                <w:szCs w:val="24"/>
              </w:rPr>
              <w:t>Chọn giá trị Ca (Trưa, Tối)</w:t>
            </w:r>
          </w:p>
        </w:tc>
      </w:tr>
      <w:tr w:rsidR="004862A3" w:rsidTr="0003522A">
        <w:tblPrEx>
          <w:tblCellMar>
            <w:top w:w="0" w:type="dxa"/>
            <w:bottom w:w="0" w:type="dxa"/>
          </w:tblCellMar>
        </w:tblPrEx>
        <w:tc>
          <w:tcPr>
            <w:tcW w:w="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center"/>
              <w:rPr>
                <w:rFonts w:ascii="Times New Roman" w:hAnsi="Times New Roman"/>
                <w:color w:val="010101"/>
                <w:sz w:val="24"/>
                <w:szCs w:val="24"/>
              </w:rPr>
            </w:pPr>
            <w:r>
              <w:rPr>
                <w:rFonts w:ascii="Times New Roman" w:eastAsia="Calibri" w:hAnsi="Times New Roman"/>
                <w:color w:val="010101"/>
                <w:sz w:val="24"/>
                <w:szCs w:val="24"/>
              </w:rPr>
              <w:t>11</w:t>
            </w:r>
          </w:p>
        </w:tc>
        <w:tc>
          <w:tcPr>
            <w:tcW w:w="11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Danh sách nhân viên</w:t>
            </w:r>
          </w:p>
        </w:tc>
        <w:tc>
          <w:tcPr>
            <w:tcW w:w="152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 xml:space="preserve">Datagirdview </w:t>
            </w:r>
          </w:p>
        </w:tc>
        <w:tc>
          <w:tcPr>
            <w:tcW w:w="2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rPr>
                <w:rFonts w:ascii="Times New Roman" w:hAnsi="Times New Roman"/>
                <w:color w:val="010101"/>
                <w:sz w:val="24"/>
                <w:szCs w:val="24"/>
              </w:rPr>
            </w:pPr>
          </w:p>
        </w:tc>
        <w:tc>
          <w:tcPr>
            <w:tcW w:w="16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862A3" w:rsidRDefault="004862A3" w:rsidP="004862A3">
            <w:pPr>
              <w:pStyle w:val="oancuaDanhsach"/>
              <w:spacing w:after="0" w:line="240" w:lineRule="auto"/>
              <w:ind w:left="0"/>
              <w:jc w:val="both"/>
            </w:pPr>
            <w:r>
              <w:rPr>
                <w:rFonts w:ascii="Times New Roman" w:eastAsia="Calibri" w:hAnsi="Times New Roman"/>
                <w:sz w:val="24"/>
                <w:szCs w:val="24"/>
              </w:rPr>
              <w:t>Hiển thị danh sách thông tin nhân viên.</w:t>
            </w:r>
          </w:p>
        </w:tc>
      </w:tr>
    </w:tbl>
    <w:p w:rsidR="004862A3" w:rsidRDefault="004862A3" w:rsidP="004862A3">
      <w:pPr>
        <w:tabs>
          <w:tab w:val="left" w:pos="1170"/>
        </w:tabs>
        <w:ind w:left="1080"/>
        <w:jc w:val="both"/>
        <w:outlineLvl w:val="2"/>
        <w:rPr>
          <w:rFonts w:ascii="Times New Roman" w:hAnsi="Times New Roman"/>
          <w:b/>
          <w:sz w:val="24"/>
          <w:szCs w:val="24"/>
        </w:rPr>
      </w:pPr>
      <w:r>
        <w:rPr>
          <w:rFonts w:ascii="Times New Roman" w:hAnsi="Times New Roman"/>
          <w:b/>
          <w:sz w:val="24"/>
          <w:szCs w:val="24"/>
        </w:rPr>
        <w:br w:type="page"/>
      </w:r>
    </w:p>
    <w:p w:rsidR="004862A3" w:rsidRDefault="00242BD2" w:rsidP="00E43E4A">
      <w:pPr>
        <w:pStyle w:val="oancuaDanhsach"/>
        <w:numPr>
          <w:ilvl w:val="2"/>
          <w:numId w:val="10"/>
        </w:numPr>
        <w:tabs>
          <w:tab w:val="left" w:pos="1170"/>
        </w:tabs>
        <w:jc w:val="both"/>
        <w:outlineLvl w:val="3"/>
        <w:rPr>
          <w:rFonts w:ascii="Times New Roman" w:hAnsi="Times New Roman"/>
          <w:b/>
          <w:sz w:val="24"/>
          <w:szCs w:val="24"/>
        </w:rPr>
      </w:pPr>
      <w:bookmarkStart w:id="40" w:name="_Toc518344011"/>
      <w:r>
        <w:rPr>
          <w:rFonts w:ascii="Times New Roman" w:hAnsi="Times New Roman"/>
          <w:b/>
          <w:sz w:val="24"/>
          <w:szCs w:val="24"/>
        </w:rPr>
        <w:lastRenderedPageBreak/>
        <w:t>Màn hình tra cứu hợp đồng</w:t>
      </w:r>
      <w:bookmarkEnd w:id="40"/>
    </w:p>
    <w:p w:rsidR="00A37BAB" w:rsidRDefault="00A37BAB" w:rsidP="00A37BAB">
      <w:pPr>
        <w:pStyle w:val="oancuaDanhsach"/>
        <w:tabs>
          <w:tab w:val="left" w:pos="1170"/>
        </w:tabs>
        <w:ind w:left="1710"/>
        <w:jc w:val="both"/>
        <w:outlineLvl w:val="3"/>
        <w:rPr>
          <w:rFonts w:ascii="Times New Roman" w:hAnsi="Times New Roman"/>
          <w:b/>
          <w:sz w:val="24"/>
          <w:szCs w:val="24"/>
        </w:rPr>
      </w:pPr>
    </w:p>
    <w:p w:rsidR="00242BD2" w:rsidRDefault="00242BD2" w:rsidP="00A37BAB">
      <w:pPr>
        <w:pStyle w:val="oancuaDanhsach"/>
        <w:tabs>
          <w:tab w:val="left" w:pos="1170"/>
        </w:tabs>
        <w:ind w:left="-270"/>
        <w:jc w:val="both"/>
        <w:rPr>
          <w:rFonts w:ascii="Times New Roman" w:hAnsi="Times New Roman"/>
          <w:b/>
          <w:sz w:val="24"/>
          <w:szCs w:val="24"/>
        </w:rPr>
      </w:pPr>
      <w:r>
        <w:rPr>
          <w:rFonts w:ascii="Times New Roman" w:hAnsi="Times New Roman"/>
          <w:noProof/>
          <w:sz w:val="24"/>
          <w:szCs w:val="24"/>
        </w:rPr>
        <w:drawing>
          <wp:inline distT="0" distB="0" distL="0" distR="0" wp14:anchorId="43FB0526" wp14:editId="10016DBB">
            <wp:extent cx="5943600" cy="3936365"/>
            <wp:effectExtent l="0" t="0" r="0" b="6985"/>
            <wp:docPr id="483" name="Picture 85" descr="https://documents.lucidchart.com/documents/ece8132d-6206-4c98-82dd-109ead818ce5/pages/0_0?a=3431&amp;x=193&amp;y=169&amp;w=1029&amp;h=682&amp;store=1&amp;accept=image%2F*&amp;auth=LCA%2040ebda2f4a4b0b00182790dd4ca7d7c3aa6661dc-ts%3D15305092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rcRect/>
                    <a:stretch>
                      <a:fillRect/>
                    </a:stretch>
                  </pic:blipFill>
                  <pic:spPr>
                    <a:xfrm>
                      <a:off x="0" y="0"/>
                      <a:ext cx="5943600" cy="3936365"/>
                    </a:xfrm>
                    <a:prstGeom prst="rect">
                      <a:avLst/>
                    </a:prstGeom>
                    <a:noFill/>
                    <a:ln>
                      <a:noFill/>
                      <a:prstDash/>
                    </a:ln>
                  </pic:spPr>
                </pic:pic>
              </a:graphicData>
            </a:graphic>
          </wp:inline>
        </w:drawing>
      </w:r>
    </w:p>
    <w:p w:rsidR="00242BD2" w:rsidRDefault="00242BD2" w:rsidP="00E43E4A">
      <w:pPr>
        <w:pStyle w:val="oancuaDanhsach"/>
        <w:numPr>
          <w:ilvl w:val="0"/>
          <w:numId w:val="45"/>
        </w:numPr>
        <w:autoSpaceDN w:val="0"/>
        <w:spacing w:after="0" w:line="360" w:lineRule="auto"/>
        <w:ind w:left="1440"/>
        <w:contextualSpacing w:val="0"/>
        <w:rPr>
          <w:rFonts w:ascii="Times New Roman" w:hAnsi="Times New Roman"/>
          <w:b/>
          <w:sz w:val="24"/>
          <w:szCs w:val="24"/>
        </w:rPr>
      </w:pPr>
      <w:r>
        <w:rPr>
          <w:rFonts w:ascii="Times New Roman" w:hAnsi="Times New Roman"/>
          <w:b/>
          <w:sz w:val="24"/>
          <w:szCs w:val="24"/>
        </w:rPr>
        <w:t>Danh sách các biến cố và xử lý tương ứng trên màn hình</w:t>
      </w:r>
    </w:p>
    <w:p w:rsidR="00242BD2" w:rsidRPr="00242BD2" w:rsidRDefault="00242BD2" w:rsidP="00242BD2">
      <w:pPr>
        <w:pStyle w:val="oancuaDanhsach"/>
        <w:autoSpaceDN w:val="0"/>
        <w:spacing w:after="0" w:line="360" w:lineRule="auto"/>
        <w:ind w:left="1440"/>
        <w:contextualSpacing w:val="0"/>
        <w:rPr>
          <w:rFonts w:ascii="Times New Roman" w:hAnsi="Times New Roman"/>
          <w:b/>
          <w:sz w:val="24"/>
          <w:szCs w:val="24"/>
        </w:rPr>
      </w:pPr>
    </w:p>
    <w:tbl>
      <w:tblPr>
        <w:tblW w:w="8460" w:type="dxa"/>
        <w:tblInd w:w="715" w:type="dxa"/>
        <w:tblLayout w:type="fixed"/>
        <w:tblCellMar>
          <w:left w:w="10" w:type="dxa"/>
          <w:right w:w="10" w:type="dxa"/>
        </w:tblCellMar>
        <w:tblLook w:val="04A0" w:firstRow="1" w:lastRow="0" w:firstColumn="1" w:lastColumn="0" w:noHBand="0" w:noVBand="1"/>
      </w:tblPr>
      <w:tblGrid>
        <w:gridCol w:w="719"/>
        <w:gridCol w:w="2696"/>
        <w:gridCol w:w="5045"/>
      </w:tblGrid>
      <w:tr w:rsidR="00242BD2" w:rsidTr="0003522A">
        <w:tblPrEx>
          <w:tblCellMar>
            <w:top w:w="0" w:type="dxa"/>
            <w:bottom w:w="0" w:type="dxa"/>
          </w:tblCellMar>
        </w:tblPrEx>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Pr="00DE64CF" w:rsidRDefault="00242BD2" w:rsidP="00A37BAB">
            <w:pPr>
              <w:rPr>
                <w:rFonts w:ascii="Times New Roman" w:hAnsi="Times New Roman"/>
                <w:b/>
                <w:sz w:val="24"/>
                <w:szCs w:val="24"/>
              </w:rPr>
            </w:pPr>
            <w:r w:rsidRPr="00DE64CF">
              <w:rPr>
                <w:rFonts w:ascii="Times New Roman" w:hAnsi="Times New Roman"/>
                <w:b/>
                <w:sz w:val="24"/>
                <w:szCs w:val="24"/>
              </w:rPr>
              <w:t>STT</w:t>
            </w:r>
          </w:p>
        </w:tc>
        <w:tc>
          <w:tcPr>
            <w:tcW w:w="2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Pr="00DE64CF" w:rsidRDefault="00242BD2" w:rsidP="00A37BAB">
            <w:pPr>
              <w:jc w:val="center"/>
              <w:rPr>
                <w:rFonts w:ascii="Times New Roman" w:hAnsi="Times New Roman"/>
                <w:b/>
                <w:sz w:val="24"/>
                <w:szCs w:val="24"/>
              </w:rPr>
            </w:pPr>
            <w:r w:rsidRPr="00DE64CF">
              <w:rPr>
                <w:rFonts w:ascii="Times New Roman" w:hAnsi="Times New Roman"/>
                <w:b/>
                <w:sz w:val="24"/>
                <w:szCs w:val="24"/>
              </w:rPr>
              <w:t>Biến cố</w:t>
            </w:r>
          </w:p>
        </w:tc>
        <w:tc>
          <w:tcPr>
            <w:tcW w:w="50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Pr="00DE64CF" w:rsidRDefault="00242BD2" w:rsidP="00A37BAB">
            <w:pPr>
              <w:jc w:val="center"/>
              <w:rPr>
                <w:rFonts w:ascii="Times New Roman" w:hAnsi="Times New Roman"/>
                <w:b/>
                <w:sz w:val="24"/>
                <w:szCs w:val="24"/>
              </w:rPr>
            </w:pPr>
            <w:r w:rsidRPr="00DE64CF">
              <w:rPr>
                <w:rFonts w:ascii="Times New Roman" w:hAnsi="Times New Roman"/>
                <w:b/>
                <w:sz w:val="24"/>
                <w:szCs w:val="24"/>
              </w:rPr>
              <w:t>Xử lý</w:t>
            </w:r>
          </w:p>
        </w:tc>
      </w:tr>
      <w:tr w:rsidR="00242BD2" w:rsidTr="0003522A">
        <w:tblPrEx>
          <w:tblCellMar>
            <w:top w:w="0" w:type="dxa"/>
            <w:bottom w:w="0" w:type="dxa"/>
          </w:tblCellMar>
        </w:tblPrEx>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jc w:val="center"/>
              <w:rPr>
                <w:rFonts w:ascii="Times New Roman" w:hAnsi="Times New Roman"/>
                <w:sz w:val="24"/>
                <w:szCs w:val="24"/>
              </w:rPr>
            </w:pPr>
            <w:r>
              <w:rPr>
                <w:rFonts w:ascii="Times New Roman" w:hAnsi="Times New Roman"/>
                <w:sz w:val="24"/>
                <w:szCs w:val="24"/>
              </w:rPr>
              <w:t>4</w:t>
            </w:r>
          </w:p>
        </w:tc>
        <w:tc>
          <w:tcPr>
            <w:tcW w:w="2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jc w:val="both"/>
              <w:rPr>
                <w:rFonts w:ascii="Times New Roman" w:hAnsi="Times New Roman"/>
                <w:sz w:val="24"/>
                <w:szCs w:val="24"/>
              </w:rPr>
            </w:pPr>
            <w:r>
              <w:rPr>
                <w:rFonts w:ascii="Times New Roman" w:hAnsi="Times New Roman"/>
                <w:sz w:val="24"/>
                <w:szCs w:val="24"/>
              </w:rPr>
              <w:t>Nhấn vào button Xem</w:t>
            </w:r>
          </w:p>
        </w:tc>
        <w:tc>
          <w:tcPr>
            <w:tcW w:w="50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jc w:val="both"/>
              <w:rPr>
                <w:rFonts w:ascii="Times New Roman" w:hAnsi="Times New Roman"/>
                <w:sz w:val="24"/>
                <w:szCs w:val="24"/>
              </w:rPr>
            </w:pPr>
            <w:r>
              <w:rPr>
                <w:rFonts w:ascii="Times New Roman" w:hAnsi="Times New Roman"/>
                <w:sz w:val="24"/>
                <w:szCs w:val="24"/>
              </w:rPr>
              <w:t>Hiện thị danh sách hợp đồng.</w:t>
            </w:r>
          </w:p>
        </w:tc>
      </w:tr>
      <w:tr w:rsidR="00242BD2" w:rsidTr="0003522A">
        <w:tblPrEx>
          <w:tblCellMar>
            <w:top w:w="0" w:type="dxa"/>
            <w:bottom w:w="0" w:type="dxa"/>
          </w:tblCellMar>
        </w:tblPrEx>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jc w:val="center"/>
              <w:rPr>
                <w:rFonts w:ascii="Times New Roman" w:hAnsi="Times New Roman"/>
                <w:sz w:val="24"/>
                <w:szCs w:val="24"/>
              </w:rPr>
            </w:pPr>
            <w:r>
              <w:rPr>
                <w:rFonts w:ascii="Times New Roman" w:hAnsi="Times New Roman"/>
                <w:sz w:val="24"/>
                <w:szCs w:val="24"/>
              </w:rPr>
              <w:t>5</w:t>
            </w:r>
          </w:p>
        </w:tc>
        <w:tc>
          <w:tcPr>
            <w:tcW w:w="2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jc w:val="both"/>
              <w:rPr>
                <w:rFonts w:ascii="Times New Roman" w:hAnsi="Times New Roman"/>
                <w:sz w:val="24"/>
                <w:szCs w:val="24"/>
              </w:rPr>
            </w:pPr>
            <w:r>
              <w:rPr>
                <w:rFonts w:ascii="Times New Roman" w:hAnsi="Times New Roman"/>
                <w:sz w:val="24"/>
                <w:szCs w:val="24"/>
              </w:rPr>
              <w:t>Nhấn vào button Tìm</w:t>
            </w:r>
          </w:p>
        </w:tc>
        <w:tc>
          <w:tcPr>
            <w:tcW w:w="50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jc w:val="both"/>
              <w:rPr>
                <w:rFonts w:ascii="Times New Roman" w:hAnsi="Times New Roman"/>
                <w:sz w:val="24"/>
                <w:szCs w:val="24"/>
              </w:rPr>
            </w:pPr>
            <w:r>
              <w:rPr>
                <w:rFonts w:ascii="Times New Roman" w:hAnsi="Times New Roman"/>
                <w:sz w:val="24"/>
                <w:szCs w:val="24"/>
              </w:rPr>
              <w:t>Hiện thị thông tin hợp đồng theo tra cứu.</w:t>
            </w:r>
          </w:p>
        </w:tc>
      </w:tr>
      <w:tr w:rsidR="00242BD2" w:rsidTr="0003522A">
        <w:tblPrEx>
          <w:tblCellMar>
            <w:top w:w="0" w:type="dxa"/>
            <w:bottom w:w="0" w:type="dxa"/>
          </w:tblCellMar>
        </w:tblPrEx>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jc w:val="center"/>
              <w:rPr>
                <w:rFonts w:ascii="Times New Roman" w:hAnsi="Times New Roman"/>
                <w:sz w:val="24"/>
                <w:szCs w:val="24"/>
              </w:rPr>
            </w:pPr>
            <w:r>
              <w:rPr>
                <w:rFonts w:ascii="Times New Roman" w:hAnsi="Times New Roman"/>
                <w:sz w:val="24"/>
                <w:szCs w:val="24"/>
              </w:rPr>
              <w:t>7</w:t>
            </w:r>
          </w:p>
        </w:tc>
        <w:tc>
          <w:tcPr>
            <w:tcW w:w="2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jc w:val="both"/>
              <w:rPr>
                <w:rFonts w:ascii="Times New Roman" w:hAnsi="Times New Roman"/>
                <w:sz w:val="24"/>
                <w:szCs w:val="24"/>
              </w:rPr>
            </w:pPr>
            <w:r>
              <w:rPr>
                <w:rFonts w:ascii="Times New Roman" w:hAnsi="Times New Roman"/>
                <w:sz w:val="24"/>
                <w:szCs w:val="24"/>
              </w:rPr>
              <w:t>Nhấn vào button Tính tiền</w:t>
            </w:r>
          </w:p>
        </w:tc>
        <w:tc>
          <w:tcPr>
            <w:tcW w:w="50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jc w:val="both"/>
              <w:rPr>
                <w:rFonts w:ascii="Times New Roman" w:hAnsi="Times New Roman"/>
                <w:sz w:val="24"/>
                <w:szCs w:val="24"/>
              </w:rPr>
            </w:pPr>
            <w:r>
              <w:rPr>
                <w:rFonts w:ascii="Times New Roman" w:hAnsi="Times New Roman"/>
                <w:sz w:val="24"/>
                <w:szCs w:val="24"/>
              </w:rPr>
              <w:t>Hiện thị form Hóa Đơn.</w:t>
            </w:r>
          </w:p>
        </w:tc>
      </w:tr>
      <w:tr w:rsidR="00242BD2" w:rsidTr="0003522A">
        <w:tblPrEx>
          <w:tblCellMar>
            <w:top w:w="0" w:type="dxa"/>
            <w:bottom w:w="0" w:type="dxa"/>
          </w:tblCellMar>
        </w:tblPrEx>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jc w:val="center"/>
              <w:rPr>
                <w:rFonts w:ascii="Times New Roman" w:hAnsi="Times New Roman"/>
                <w:sz w:val="24"/>
                <w:szCs w:val="24"/>
              </w:rPr>
            </w:pPr>
            <w:r>
              <w:rPr>
                <w:rFonts w:ascii="Times New Roman" w:hAnsi="Times New Roman"/>
                <w:sz w:val="24"/>
                <w:szCs w:val="24"/>
              </w:rPr>
              <w:t>8</w:t>
            </w:r>
          </w:p>
        </w:tc>
        <w:tc>
          <w:tcPr>
            <w:tcW w:w="2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jc w:val="both"/>
              <w:rPr>
                <w:rFonts w:ascii="Times New Roman" w:hAnsi="Times New Roman"/>
                <w:sz w:val="24"/>
                <w:szCs w:val="24"/>
              </w:rPr>
            </w:pPr>
            <w:r>
              <w:rPr>
                <w:rFonts w:ascii="Times New Roman" w:hAnsi="Times New Roman"/>
                <w:sz w:val="24"/>
                <w:szCs w:val="24"/>
              </w:rPr>
              <w:t>Nhấn vào button Sửa</w:t>
            </w:r>
          </w:p>
        </w:tc>
        <w:tc>
          <w:tcPr>
            <w:tcW w:w="50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jc w:val="both"/>
              <w:rPr>
                <w:rFonts w:ascii="Times New Roman" w:hAnsi="Times New Roman"/>
                <w:sz w:val="24"/>
                <w:szCs w:val="24"/>
              </w:rPr>
            </w:pPr>
            <w:r>
              <w:rPr>
                <w:rFonts w:ascii="Times New Roman" w:hAnsi="Times New Roman"/>
                <w:sz w:val="24"/>
                <w:szCs w:val="24"/>
              </w:rPr>
              <w:t>Sửa thông tin hợp đồng trực tiếp trên datagirdview và lưu lại thông tin vừa sửa.</w:t>
            </w:r>
          </w:p>
        </w:tc>
      </w:tr>
      <w:tr w:rsidR="00242BD2" w:rsidTr="0003522A">
        <w:tblPrEx>
          <w:tblCellMar>
            <w:top w:w="0" w:type="dxa"/>
            <w:bottom w:w="0" w:type="dxa"/>
          </w:tblCellMar>
        </w:tblPrEx>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jc w:val="center"/>
              <w:rPr>
                <w:rFonts w:ascii="Times New Roman" w:hAnsi="Times New Roman"/>
                <w:sz w:val="24"/>
                <w:szCs w:val="24"/>
              </w:rPr>
            </w:pPr>
            <w:r>
              <w:rPr>
                <w:rFonts w:ascii="Times New Roman" w:hAnsi="Times New Roman"/>
                <w:sz w:val="24"/>
                <w:szCs w:val="24"/>
              </w:rPr>
              <w:t>9</w:t>
            </w:r>
          </w:p>
        </w:tc>
        <w:tc>
          <w:tcPr>
            <w:tcW w:w="2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jc w:val="both"/>
              <w:rPr>
                <w:rFonts w:ascii="Times New Roman" w:hAnsi="Times New Roman"/>
                <w:sz w:val="24"/>
                <w:szCs w:val="24"/>
              </w:rPr>
            </w:pPr>
            <w:r>
              <w:rPr>
                <w:rFonts w:ascii="Times New Roman" w:hAnsi="Times New Roman"/>
                <w:sz w:val="24"/>
                <w:szCs w:val="24"/>
              </w:rPr>
              <w:t>Nhấn vào button Xóa</w:t>
            </w:r>
          </w:p>
        </w:tc>
        <w:tc>
          <w:tcPr>
            <w:tcW w:w="50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jc w:val="both"/>
              <w:rPr>
                <w:rFonts w:ascii="Times New Roman" w:hAnsi="Times New Roman"/>
                <w:sz w:val="24"/>
                <w:szCs w:val="24"/>
              </w:rPr>
            </w:pPr>
            <w:r>
              <w:rPr>
                <w:rFonts w:ascii="Times New Roman" w:hAnsi="Times New Roman"/>
                <w:sz w:val="24"/>
                <w:szCs w:val="24"/>
              </w:rPr>
              <w:t>Xóa trực tiếp trên datagirdview.</w:t>
            </w:r>
          </w:p>
        </w:tc>
      </w:tr>
      <w:tr w:rsidR="00242BD2" w:rsidTr="0003522A">
        <w:tblPrEx>
          <w:tblCellMar>
            <w:top w:w="0" w:type="dxa"/>
            <w:bottom w:w="0" w:type="dxa"/>
          </w:tblCellMar>
        </w:tblPrEx>
        <w:trPr>
          <w:trHeight w:val="503"/>
        </w:trPr>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jc w:val="center"/>
              <w:rPr>
                <w:rFonts w:ascii="Times New Roman" w:hAnsi="Times New Roman"/>
                <w:sz w:val="24"/>
                <w:szCs w:val="24"/>
              </w:rPr>
            </w:pPr>
            <w:r>
              <w:rPr>
                <w:rFonts w:ascii="Times New Roman" w:hAnsi="Times New Roman"/>
                <w:sz w:val="24"/>
                <w:szCs w:val="24"/>
              </w:rPr>
              <w:t>10</w:t>
            </w:r>
          </w:p>
        </w:tc>
        <w:tc>
          <w:tcPr>
            <w:tcW w:w="2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jc w:val="both"/>
              <w:rPr>
                <w:rFonts w:ascii="Times New Roman" w:hAnsi="Times New Roman"/>
                <w:sz w:val="24"/>
                <w:szCs w:val="24"/>
              </w:rPr>
            </w:pPr>
            <w:r>
              <w:rPr>
                <w:rFonts w:ascii="Times New Roman" w:hAnsi="Times New Roman"/>
                <w:sz w:val="24"/>
                <w:szCs w:val="24"/>
              </w:rPr>
              <w:t>Thoát</w:t>
            </w:r>
          </w:p>
        </w:tc>
        <w:tc>
          <w:tcPr>
            <w:tcW w:w="50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jc w:val="both"/>
              <w:rPr>
                <w:rFonts w:ascii="Times New Roman" w:hAnsi="Times New Roman"/>
                <w:sz w:val="24"/>
                <w:szCs w:val="24"/>
              </w:rPr>
            </w:pPr>
            <w:r>
              <w:rPr>
                <w:rFonts w:ascii="Times New Roman" w:hAnsi="Times New Roman"/>
                <w:sz w:val="24"/>
                <w:szCs w:val="24"/>
              </w:rPr>
              <w:t>Thoát form hiện tại quay lại form Màn hình chính</w:t>
            </w:r>
          </w:p>
        </w:tc>
      </w:tr>
    </w:tbl>
    <w:p w:rsidR="00242BD2" w:rsidRDefault="00242BD2" w:rsidP="00242BD2">
      <w:pPr>
        <w:pStyle w:val="oancuaDanhsach"/>
        <w:tabs>
          <w:tab w:val="left" w:pos="1170"/>
        </w:tabs>
        <w:ind w:left="-270"/>
        <w:jc w:val="both"/>
        <w:outlineLvl w:val="2"/>
        <w:rPr>
          <w:rFonts w:ascii="Times New Roman" w:hAnsi="Times New Roman"/>
          <w:b/>
          <w:sz w:val="24"/>
          <w:szCs w:val="24"/>
        </w:rPr>
      </w:pPr>
    </w:p>
    <w:p w:rsidR="00242BD2" w:rsidRDefault="00242BD2" w:rsidP="00242BD2">
      <w:pPr>
        <w:pStyle w:val="oancuaDanhsach"/>
        <w:tabs>
          <w:tab w:val="left" w:pos="1170"/>
        </w:tabs>
        <w:ind w:left="-270"/>
        <w:jc w:val="both"/>
        <w:outlineLvl w:val="2"/>
        <w:rPr>
          <w:rFonts w:ascii="Times New Roman" w:hAnsi="Times New Roman"/>
          <w:b/>
          <w:sz w:val="24"/>
          <w:szCs w:val="24"/>
        </w:rPr>
      </w:pPr>
    </w:p>
    <w:p w:rsidR="00242BD2" w:rsidRDefault="00242BD2" w:rsidP="00242BD2">
      <w:pPr>
        <w:pStyle w:val="oancuaDanhsach"/>
        <w:tabs>
          <w:tab w:val="left" w:pos="1170"/>
        </w:tabs>
        <w:ind w:left="-270"/>
        <w:jc w:val="both"/>
        <w:outlineLvl w:val="2"/>
        <w:rPr>
          <w:rFonts w:ascii="Times New Roman" w:hAnsi="Times New Roman"/>
          <w:b/>
          <w:sz w:val="24"/>
          <w:szCs w:val="24"/>
        </w:rPr>
      </w:pPr>
    </w:p>
    <w:p w:rsidR="00242BD2" w:rsidRDefault="00242BD2" w:rsidP="00242BD2">
      <w:pPr>
        <w:pStyle w:val="oancuaDanhsach"/>
        <w:tabs>
          <w:tab w:val="left" w:pos="1170"/>
        </w:tabs>
        <w:ind w:left="-270"/>
        <w:jc w:val="both"/>
        <w:outlineLvl w:val="2"/>
        <w:rPr>
          <w:rFonts w:ascii="Times New Roman" w:hAnsi="Times New Roman"/>
          <w:b/>
          <w:sz w:val="24"/>
          <w:szCs w:val="24"/>
        </w:rPr>
      </w:pPr>
    </w:p>
    <w:p w:rsidR="00242BD2" w:rsidRDefault="00242BD2" w:rsidP="00242BD2">
      <w:pPr>
        <w:pStyle w:val="oancuaDanhsach"/>
        <w:tabs>
          <w:tab w:val="left" w:pos="1170"/>
        </w:tabs>
        <w:ind w:left="-270"/>
        <w:jc w:val="both"/>
        <w:outlineLvl w:val="2"/>
        <w:rPr>
          <w:rFonts w:ascii="Times New Roman" w:hAnsi="Times New Roman"/>
          <w:b/>
          <w:sz w:val="24"/>
          <w:szCs w:val="24"/>
        </w:rPr>
      </w:pPr>
    </w:p>
    <w:p w:rsidR="00242BD2" w:rsidRPr="00242BD2" w:rsidRDefault="00242BD2" w:rsidP="00242BD2">
      <w:pPr>
        <w:pStyle w:val="oancuaDanhsach"/>
        <w:tabs>
          <w:tab w:val="left" w:pos="1170"/>
        </w:tabs>
        <w:ind w:left="-270"/>
        <w:jc w:val="both"/>
        <w:outlineLvl w:val="2"/>
        <w:rPr>
          <w:rFonts w:ascii="Times New Roman" w:hAnsi="Times New Roman"/>
          <w:b/>
          <w:sz w:val="24"/>
          <w:szCs w:val="24"/>
        </w:rPr>
      </w:pPr>
    </w:p>
    <w:p w:rsidR="00242BD2" w:rsidRDefault="00242BD2" w:rsidP="00E43E4A">
      <w:pPr>
        <w:pStyle w:val="oancuaDanhsach"/>
        <w:numPr>
          <w:ilvl w:val="0"/>
          <w:numId w:val="45"/>
        </w:numPr>
        <w:tabs>
          <w:tab w:val="left" w:pos="1170"/>
        </w:tabs>
        <w:ind w:left="1440"/>
        <w:jc w:val="both"/>
        <w:rPr>
          <w:rFonts w:ascii="Times New Roman" w:hAnsi="Times New Roman"/>
          <w:b/>
          <w:sz w:val="24"/>
          <w:szCs w:val="24"/>
        </w:rPr>
      </w:pPr>
      <w:r w:rsidRPr="004862A3">
        <w:rPr>
          <w:rFonts w:ascii="Times New Roman" w:hAnsi="Times New Roman"/>
          <w:b/>
          <w:sz w:val="24"/>
          <w:szCs w:val="24"/>
        </w:rPr>
        <w:t>Mô tả các đối tượng trên màn hình</w:t>
      </w:r>
    </w:p>
    <w:p w:rsidR="00242BD2" w:rsidRDefault="00242BD2" w:rsidP="00242BD2">
      <w:pPr>
        <w:pStyle w:val="oancuaDanhsach"/>
        <w:tabs>
          <w:tab w:val="left" w:pos="1170"/>
        </w:tabs>
        <w:ind w:left="1440"/>
        <w:jc w:val="both"/>
        <w:outlineLvl w:val="2"/>
        <w:rPr>
          <w:rFonts w:ascii="Times New Roman" w:hAnsi="Times New Roman"/>
          <w:b/>
          <w:sz w:val="24"/>
          <w:szCs w:val="24"/>
        </w:rPr>
      </w:pPr>
    </w:p>
    <w:tbl>
      <w:tblPr>
        <w:tblW w:w="8605" w:type="dxa"/>
        <w:tblInd w:w="715" w:type="dxa"/>
        <w:tblCellMar>
          <w:left w:w="10" w:type="dxa"/>
          <w:right w:w="10" w:type="dxa"/>
        </w:tblCellMar>
        <w:tblLook w:val="04A0" w:firstRow="1" w:lastRow="0" w:firstColumn="1" w:lastColumn="0" w:noHBand="0" w:noVBand="1"/>
      </w:tblPr>
      <w:tblGrid>
        <w:gridCol w:w="671"/>
        <w:gridCol w:w="1209"/>
        <w:gridCol w:w="1523"/>
        <w:gridCol w:w="2267"/>
        <w:gridCol w:w="2935"/>
      </w:tblGrid>
      <w:tr w:rsidR="00242BD2" w:rsidTr="0003522A">
        <w:tblPrEx>
          <w:tblCellMar>
            <w:top w:w="0" w:type="dxa"/>
            <w:bottom w:w="0" w:type="dxa"/>
          </w:tblCellMar>
        </w:tblPrEx>
        <w:tc>
          <w:tcPr>
            <w:tcW w:w="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Pr="00DE64CF" w:rsidRDefault="00242BD2" w:rsidP="00A37BAB">
            <w:pPr>
              <w:pStyle w:val="oancuaDanhsach"/>
              <w:spacing w:after="0" w:line="240" w:lineRule="auto"/>
              <w:ind w:left="0"/>
              <w:jc w:val="center"/>
              <w:rPr>
                <w:rFonts w:ascii="Times New Roman" w:hAnsi="Times New Roman"/>
                <w:b/>
                <w:sz w:val="24"/>
                <w:szCs w:val="24"/>
              </w:rPr>
            </w:pPr>
            <w:r w:rsidRPr="00DE64CF">
              <w:rPr>
                <w:rFonts w:ascii="Times New Roman" w:eastAsia="Calibri" w:hAnsi="Times New Roman"/>
                <w:b/>
                <w:sz w:val="24"/>
                <w:szCs w:val="24"/>
              </w:rPr>
              <w:t>STT</w:t>
            </w:r>
          </w:p>
        </w:tc>
        <w:tc>
          <w:tcPr>
            <w:tcW w:w="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Pr="00DE64CF" w:rsidRDefault="00242BD2" w:rsidP="00A37BAB">
            <w:pPr>
              <w:pStyle w:val="oancuaDanhsach"/>
              <w:spacing w:after="0" w:line="240" w:lineRule="auto"/>
              <w:ind w:left="0" w:right="484"/>
              <w:jc w:val="center"/>
              <w:rPr>
                <w:rFonts w:ascii="Times New Roman" w:hAnsi="Times New Roman"/>
                <w:b/>
                <w:sz w:val="24"/>
                <w:szCs w:val="24"/>
              </w:rPr>
            </w:pPr>
            <w:r w:rsidRPr="00DE64CF">
              <w:rPr>
                <w:rFonts w:ascii="Times New Roman" w:eastAsia="Calibri" w:hAnsi="Times New Roman"/>
                <w:b/>
                <w:sz w:val="24"/>
                <w:szCs w:val="24"/>
              </w:rPr>
              <w:t>Tên</w:t>
            </w:r>
          </w:p>
        </w:tc>
        <w:tc>
          <w:tcPr>
            <w:tcW w:w="152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Pr="00DE64CF" w:rsidRDefault="00242BD2" w:rsidP="00A37BAB">
            <w:pPr>
              <w:pStyle w:val="oancuaDanhsach"/>
              <w:spacing w:after="0" w:line="240" w:lineRule="auto"/>
              <w:ind w:left="0"/>
              <w:jc w:val="center"/>
              <w:rPr>
                <w:rFonts w:ascii="Times New Roman" w:hAnsi="Times New Roman"/>
                <w:b/>
                <w:sz w:val="24"/>
                <w:szCs w:val="24"/>
              </w:rPr>
            </w:pPr>
            <w:r w:rsidRPr="00DE64CF">
              <w:rPr>
                <w:rFonts w:ascii="Times New Roman" w:eastAsia="Calibri" w:hAnsi="Times New Roman"/>
                <w:b/>
                <w:sz w:val="24"/>
                <w:szCs w:val="24"/>
              </w:rPr>
              <w:t>Kiểu</w:t>
            </w:r>
          </w:p>
        </w:tc>
        <w:tc>
          <w:tcPr>
            <w:tcW w:w="22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Pr="00DE64CF" w:rsidRDefault="00242BD2" w:rsidP="00A37BAB">
            <w:pPr>
              <w:pStyle w:val="oancuaDanhsach"/>
              <w:spacing w:after="0" w:line="240" w:lineRule="auto"/>
              <w:ind w:left="0"/>
              <w:jc w:val="center"/>
              <w:rPr>
                <w:rFonts w:ascii="Times New Roman" w:hAnsi="Times New Roman"/>
                <w:b/>
                <w:sz w:val="24"/>
                <w:szCs w:val="24"/>
              </w:rPr>
            </w:pPr>
            <w:r w:rsidRPr="00DE64CF">
              <w:rPr>
                <w:rFonts w:ascii="Times New Roman" w:eastAsia="Calibri" w:hAnsi="Times New Roman"/>
                <w:b/>
                <w:sz w:val="24"/>
                <w:szCs w:val="24"/>
              </w:rPr>
              <w:t>Ràng buộc</w:t>
            </w:r>
          </w:p>
        </w:tc>
        <w:tc>
          <w:tcPr>
            <w:tcW w:w="29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Pr="00DE64CF" w:rsidRDefault="00242BD2" w:rsidP="00A37BAB">
            <w:pPr>
              <w:pStyle w:val="oancuaDanhsach"/>
              <w:spacing w:after="0" w:line="240" w:lineRule="auto"/>
              <w:ind w:left="0"/>
              <w:jc w:val="center"/>
              <w:rPr>
                <w:rFonts w:ascii="Times New Roman" w:hAnsi="Times New Roman"/>
                <w:b/>
                <w:sz w:val="24"/>
                <w:szCs w:val="24"/>
              </w:rPr>
            </w:pPr>
            <w:r w:rsidRPr="00DE64CF">
              <w:rPr>
                <w:rFonts w:ascii="Times New Roman" w:eastAsia="Calibri" w:hAnsi="Times New Roman"/>
                <w:b/>
                <w:sz w:val="24"/>
                <w:szCs w:val="24"/>
              </w:rPr>
              <w:t>Chức năng</w:t>
            </w:r>
          </w:p>
        </w:tc>
      </w:tr>
      <w:tr w:rsidR="00242BD2" w:rsidTr="0003522A">
        <w:tblPrEx>
          <w:tblCellMar>
            <w:top w:w="0" w:type="dxa"/>
            <w:bottom w:w="0" w:type="dxa"/>
          </w:tblCellMar>
        </w:tblPrEx>
        <w:tc>
          <w:tcPr>
            <w:tcW w:w="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pStyle w:val="oancuaDanhsach"/>
              <w:spacing w:after="0" w:line="240" w:lineRule="auto"/>
              <w:ind w:left="0"/>
              <w:jc w:val="center"/>
              <w:rPr>
                <w:rFonts w:ascii="Times New Roman" w:hAnsi="Times New Roman"/>
                <w:sz w:val="24"/>
                <w:szCs w:val="24"/>
              </w:rPr>
            </w:pPr>
            <w:r>
              <w:rPr>
                <w:rFonts w:ascii="Times New Roman" w:eastAsia="Calibri" w:hAnsi="Times New Roman"/>
                <w:sz w:val="24"/>
                <w:szCs w:val="24"/>
              </w:rPr>
              <w:t>1</w:t>
            </w:r>
          </w:p>
        </w:tc>
        <w:tc>
          <w:tcPr>
            <w:tcW w:w="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 xml:space="preserve">Tra cứu </w:t>
            </w:r>
          </w:p>
        </w:tc>
        <w:tc>
          <w:tcPr>
            <w:tcW w:w="152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TextBox</w:t>
            </w:r>
          </w:p>
        </w:tc>
        <w:tc>
          <w:tcPr>
            <w:tcW w:w="22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 xml:space="preserve">Phải nhập theo checkBox đã chọn </w:t>
            </w:r>
          </w:p>
        </w:tc>
        <w:tc>
          <w:tcPr>
            <w:tcW w:w="29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Nhập Tên khách hàng hoặc Mã khách hàng.</w:t>
            </w:r>
          </w:p>
        </w:tc>
      </w:tr>
      <w:tr w:rsidR="00242BD2" w:rsidTr="0003522A">
        <w:tblPrEx>
          <w:tblCellMar>
            <w:top w:w="0" w:type="dxa"/>
            <w:bottom w:w="0" w:type="dxa"/>
          </w:tblCellMar>
        </w:tblPrEx>
        <w:tc>
          <w:tcPr>
            <w:tcW w:w="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pStyle w:val="oancuaDanhsach"/>
              <w:spacing w:after="0" w:line="240" w:lineRule="auto"/>
              <w:ind w:left="0"/>
              <w:jc w:val="center"/>
              <w:rPr>
                <w:rFonts w:ascii="Times New Roman" w:hAnsi="Times New Roman"/>
                <w:sz w:val="24"/>
                <w:szCs w:val="24"/>
              </w:rPr>
            </w:pPr>
            <w:r>
              <w:rPr>
                <w:rFonts w:ascii="Times New Roman" w:eastAsia="Calibri" w:hAnsi="Times New Roman"/>
                <w:sz w:val="24"/>
                <w:szCs w:val="24"/>
              </w:rPr>
              <w:t>2</w:t>
            </w:r>
          </w:p>
        </w:tc>
        <w:tc>
          <w:tcPr>
            <w:tcW w:w="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 xml:space="preserve">Mã khách hàng </w:t>
            </w:r>
          </w:p>
        </w:tc>
        <w:tc>
          <w:tcPr>
            <w:tcW w:w="152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CheckBox</w:t>
            </w:r>
          </w:p>
        </w:tc>
        <w:tc>
          <w:tcPr>
            <w:tcW w:w="22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pStyle w:val="oancuaDanhsach"/>
              <w:spacing w:after="0" w:line="240" w:lineRule="auto"/>
              <w:ind w:left="0"/>
              <w:jc w:val="both"/>
              <w:rPr>
                <w:rFonts w:ascii="Times New Roman" w:hAnsi="Times New Roman"/>
                <w:sz w:val="24"/>
                <w:szCs w:val="24"/>
              </w:rPr>
            </w:pPr>
          </w:p>
        </w:tc>
        <w:tc>
          <w:tcPr>
            <w:tcW w:w="29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Nhập Mã khách hàng.</w:t>
            </w:r>
          </w:p>
        </w:tc>
      </w:tr>
      <w:tr w:rsidR="00242BD2" w:rsidTr="0003522A">
        <w:tblPrEx>
          <w:tblCellMar>
            <w:top w:w="0" w:type="dxa"/>
            <w:bottom w:w="0" w:type="dxa"/>
          </w:tblCellMar>
        </w:tblPrEx>
        <w:tc>
          <w:tcPr>
            <w:tcW w:w="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pStyle w:val="oancuaDanhsach"/>
              <w:spacing w:after="0" w:line="240" w:lineRule="auto"/>
              <w:ind w:left="0"/>
              <w:jc w:val="center"/>
              <w:rPr>
                <w:rFonts w:ascii="Times New Roman" w:hAnsi="Times New Roman"/>
                <w:sz w:val="24"/>
                <w:szCs w:val="24"/>
              </w:rPr>
            </w:pPr>
            <w:r>
              <w:rPr>
                <w:rFonts w:ascii="Times New Roman" w:eastAsia="Calibri" w:hAnsi="Times New Roman"/>
                <w:sz w:val="24"/>
                <w:szCs w:val="24"/>
              </w:rPr>
              <w:t>3</w:t>
            </w:r>
          </w:p>
        </w:tc>
        <w:tc>
          <w:tcPr>
            <w:tcW w:w="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 xml:space="preserve">Tên khách hàng </w:t>
            </w:r>
          </w:p>
        </w:tc>
        <w:tc>
          <w:tcPr>
            <w:tcW w:w="152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CheckBox</w:t>
            </w:r>
          </w:p>
        </w:tc>
        <w:tc>
          <w:tcPr>
            <w:tcW w:w="22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Tên khách hàng phải là chữ, không có các kí tự đặc biệt và số.</w:t>
            </w:r>
          </w:p>
        </w:tc>
        <w:tc>
          <w:tcPr>
            <w:tcW w:w="29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Nhập Tên khách hàng.</w:t>
            </w:r>
          </w:p>
        </w:tc>
      </w:tr>
      <w:tr w:rsidR="00242BD2" w:rsidTr="0003522A">
        <w:tblPrEx>
          <w:tblCellMar>
            <w:top w:w="0" w:type="dxa"/>
            <w:bottom w:w="0" w:type="dxa"/>
          </w:tblCellMar>
        </w:tblPrEx>
        <w:tc>
          <w:tcPr>
            <w:tcW w:w="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pStyle w:val="oancuaDanhsach"/>
              <w:spacing w:after="0" w:line="240" w:lineRule="auto"/>
              <w:ind w:left="0"/>
              <w:jc w:val="center"/>
              <w:rPr>
                <w:rFonts w:ascii="Times New Roman" w:hAnsi="Times New Roman"/>
                <w:color w:val="010101"/>
                <w:sz w:val="24"/>
                <w:szCs w:val="24"/>
              </w:rPr>
            </w:pPr>
            <w:r>
              <w:rPr>
                <w:rFonts w:ascii="Times New Roman" w:eastAsia="Calibri" w:hAnsi="Times New Roman"/>
                <w:color w:val="010101"/>
                <w:sz w:val="24"/>
                <w:szCs w:val="24"/>
              </w:rPr>
              <w:t>6</w:t>
            </w:r>
          </w:p>
        </w:tc>
        <w:tc>
          <w:tcPr>
            <w:tcW w:w="12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Danh sách hóa đơn</w:t>
            </w:r>
          </w:p>
        </w:tc>
        <w:tc>
          <w:tcPr>
            <w:tcW w:w="152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 xml:space="preserve">Datagirdview </w:t>
            </w:r>
          </w:p>
        </w:tc>
        <w:tc>
          <w:tcPr>
            <w:tcW w:w="22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pStyle w:val="oancuaDanhsach"/>
              <w:spacing w:after="0" w:line="240" w:lineRule="auto"/>
              <w:ind w:left="0"/>
              <w:jc w:val="both"/>
              <w:rPr>
                <w:rFonts w:ascii="Times New Roman" w:hAnsi="Times New Roman"/>
                <w:color w:val="010101"/>
                <w:sz w:val="24"/>
                <w:szCs w:val="24"/>
              </w:rPr>
            </w:pPr>
          </w:p>
        </w:tc>
        <w:tc>
          <w:tcPr>
            <w:tcW w:w="29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Hiện thị thông tin hóa đơn của khách hàng khi tra cứu xong.</w:t>
            </w:r>
          </w:p>
        </w:tc>
      </w:tr>
    </w:tbl>
    <w:p w:rsidR="00242BD2" w:rsidRDefault="00242BD2" w:rsidP="00242BD2">
      <w:pPr>
        <w:pStyle w:val="oancuaDanhsach"/>
        <w:tabs>
          <w:tab w:val="left" w:pos="1170"/>
        </w:tabs>
        <w:ind w:left="1440"/>
        <w:jc w:val="both"/>
        <w:outlineLvl w:val="2"/>
        <w:rPr>
          <w:rFonts w:ascii="Times New Roman" w:hAnsi="Times New Roman"/>
          <w:b/>
          <w:sz w:val="24"/>
          <w:szCs w:val="24"/>
        </w:rPr>
      </w:pPr>
    </w:p>
    <w:p w:rsidR="00242BD2" w:rsidRDefault="00242BD2" w:rsidP="00242BD2">
      <w:pPr>
        <w:pStyle w:val="oancuaDanhsach"/>
        <w:tabs>
          <w:tab w:val="left" w:pos="1170"/>
        </w:tabs>
        <w:ind w:left="1440"/>
        <w:jc w:val="both"/>
        <w:outlineLvl w:val="2"/>
        <w:rPr>
          <w:rFonts w:ascii="Times New Roman" w:hAnsi="Times New Roman"/>
          <w:b/>
          <w:sz w:val="24"/>
          <w:szCs w:val="24"/>
        </w:rPr>
      </w:pPr>
    </w:p>
    <w:p w:rsidR="009B6382" w:rsidRPr="009B6382" w:rsidRDefault="00242BD2" w:rsidP="00E43E4A">
      <w:pPr>
        <w:pStyle w:val="oancuaDanhsach"/>
        <w:numPr>
          <w:ilvl w:val="2"/>
          <w:numId w:val="10"/>
        </w:numPr>
        <w:tabs>
          <w:tab w:val="left" w:pos="1170"/>
        </w:tabs>
        <w:jc w:val="both"/>
        <w:outlineLvl w:val="3"/>
        <w:rPr>
          <w:rFonts w:ascii="Times New Roman" w:hAnsi="Times New Roman"/>
          <w:b/>
          <w:sz w:val="24"/>
          <w:szCs w:val="24"/>
        </w:rPr>
      </w:pPr>
      <w:bookmarkStart w:id="41" w:name="_Toc518344012"/>
      <w:r>
        <w:rPr>
          <w:rFonts w:ascii="Times New Roman" w:hAnsi="Times New Roman"/>
          <w:b/>
          <w:sz w:val="24"/>
          <w:szCs w:val="24"/>
        </w:rPr>
        <w:t>Màn hình tra cứu hoá đơn</w:t>
      </w:r>
      <w:bookmarkEnd w:id="41"/>
    </w:p>
    <w:p w:rsidR="00242BD2" w:rsidRDefault="00242BD2" w:rsidP="009B6382">
      <w:pPr>
        <w:pStyle w:val="oancuaDanhsach"/>
        <w:tabs>
          <w:tab w:val="left" w:pos="1170"/>
        </w:tabs>
        <w:ind w:left="-90"/>
        <w:jc w:val="both"/>
        <w:rPr>
          <w:rFonts w:ascii="Times New Roman" w:hAnsi="Times New Roman"/>
          <w:b/>
          <w:sz w:val="24"/>
          <w:szCs w:val="24"/>
        </w:rPr>
      </w:pPr>
      <w:r>
        <w:rPr>
          <w:rFonts w:ascii="Times New Roman" w:hAnsi="Times New Roman"/>
          <w:noProof/>
          <w:sz w:val="24"/>
          <w:szCs w:val="24"/>
        </w:rPr>
        <w:drawing>
          <wp:inline distT="0" distB="0" distL="0" distR="0" wp14:anchorId="5343890A" wp14:editId="60ED2A16">
            <wp:extent cx="5943600" cy="4064000"/>
            <wp:effectExtent l="0" t="0" r="0" b="0"/>
            <wp:docPr id="484" name="Picture 83" descr="https://documents.lucidchart.com/documents/ece8132d-6206-4c98-82dd-109ead818ce5/pages/0_0?a=3194&amp;x=229&amp;y=25&amp;w=1126&amp;h=770&amp;store=1&amp;accept=image%2F*&amp;auth=LCA%20819ecf76189a933f6bd52bf6429a4142dfe69d75-ts%3D15305092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rcRect/>
                    <a:stretch>
                      <a:fillRect/>
                    </a:stretch>
                  </pic:blipFill>
                  <pic:spPr>
                    <a:xfrm>
                      <a:off x="0" y="0"/>
                      <a:ext cx="5943600" cy="4064000"/>
                    </a:xfrm>
                    <a:prstGeom prst="rect">
                      <a:avLst/>
                    </a:prstGeom>
                    <a:noFill/>
                    <a:ln>
                      <a:noFill/>
                      <a:prstDash/>
                    </a:ln>
                  </pic:spPr>
                </pic:pic>
              </a:graphicData>
            </a:graphic>
          </wp:inline>
        </w:drawing>
      </w:r>
    </w:p>
    <w:p w:rsidR="00242BD2" w:rsidRDefault="00242BD2" w:rsidP="00E43E4A">
      <w:pPr>
        <w:pStyle w:val="oancuaDanhsach"/>
        <w:numPr>
          <w:ilvl w:val="0"/>
          <w:numId w:val="45"/>
        </w:numPr>
        <w:autoSpaceDN w:val="0"/>
        <w:spacing w:after="0" w:line="360" w:lineRule="auto"/>
        <w:ind w:left="1440"/>
        <w:contextualSpacing w:val="0"/>
        <w:rPr>
          <w:rFonts w:ascii="Times New Roman" w:hAnsi="Times New Roman"/>
          <w:b/>
          <w:sz w:val="24"/>
          <w:szCs w:val="24"/>
        </w:rPr>
      </w:pPr>
      <w:r>
        <w:rPr>
          <w:rFonts w:ascii="Times New Roman" w:hAnsi="Times New Roman"/>
          <w:b/>
          <w:sz w:val="24"/>
          <w:szCs w:val="24"/>
        </w:rPr>
        <w:t>Danh sách các biến cố và xử lý tương ứng trên màn hình</w:t>
      </w:r>
    </w:p>
    <w:tbl>
      <w:tblPr>
        <w:tblW w:w="8370" w:type="dxa"/>
        <w:tblInd w:w="715" w:type="dxa"/>
        <w:tblLayout w:type="fixed"/>
        <w:tblCellMar>
          <w:left w:w="10" w:type="dxa"/>
          <w:right w:w="10" w:type="dxa"/>
        </w:tblCellMar>
        <w:tblLook w:val="04A0" w:firstRow="1" w:lastRow="0" w:firstColumn="1" w:lastColumn="0" w:noHBand="0" w:noVBand="1"/>
      </w:tblPr>
      <w:tblGrid>
        <w:gridCol w:w="724"/>
        <w:gridCol w:w="2883"/>
        <w:gridCol w:w="4763"/>
      </w:tblGrid>
      <w:tr w:rsidR="00242BD2" w:rsidTr="0003522A">
        <w:tblPrEx>
          <w:tblCellMar>
            <w:top w:w="0" w:type="dxa"/>
            <w:bottom w:w="0" w:type="dxa"/>
          </w:tblCellMar>
        </w:tblPrEx>
        <w:tc>
          <w:tcPr>
            <w:tcW w:w="72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Pr="00DE64CF" w:rsidRDefault="00242BD2" w:rsidP="00A37BAB">
            <w:pPr>
              <w:rPr>
                <w:rFonts w:ascii="Times New Roman" w:hAnsi="Times New Roman"/>
                <w:b/>
                <w:sz w:val="24"/>
                <w:szCs w:val="24"/>
              </w:rPr>
            </w:pPr>
            <w:r w:rsidRPr="00DE64CF">
              <w:rPr>
                <w:rFonts w:ascii="Times New Roman" w:hAnsi="Times New Roman"/>
                <w:b/>
                <w:sz w:val="24"/>
                <w:szCs w:val="24"/>
              </w:rPr>
              <w:t>STT</w:t>
            </w:r>
          </w:p>
        </w:tc>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Pr="00DE64CF" w:rsidRDefault="00242BD2" w:rsidP="00A37BAB">
            <w:pPr>
              <w:jc w:val="center"/>
              <w:rPr>
                <w:rFonts w:ascii="Times New Roman" w:hAnsi="Times New Roman"/>
                <w:b/>
                <w:sz w:val="24"/>
                <w:szCs w:val="24"/>
              </w:rPr>
            </w:pPr>
            <w:r w:rsidRPr="00DE64CF">
              <w:rPr>
                <w:rFonts w:ascii="Times New Roman" w:hAnsi="Times New Roman"/>
                <w:b/>
                <w:sz w:val="24"/>
                <w:szCs w:val="24"/>
              </w:rPr>
              <w:t>Biến cố</w:t>
            </w:r>
          </w:p>
        </w:tc>
        <w:tc>
          <w:tcPr>
            <w:tcW w:w="47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Pr="00DE64CF" w:rsidRDefault="00242BD2" w:rsidP="00A37BAB">
            <w:pPr>
              <w:jc w:val="center"/>
              <w:rPr>
                <w:rFonts w:ascii="Times New Roman" w:hAnsi="Times New Roman"/>
                <w:b/>
                <w:sz w:val="24"/>
                <w:szCs w:val="24"/>
              </w:rPr>
            </w:pPr>
            <w:r w:rsidRPr="00DE64CF">
              <w:rPr>
                <w:rFonts w:ascii="Times New Roman" w:hAnsi="Times New Roman"/>
                <w:b/>
                <w:sz w:val="24"/>
                <w:szCs w:val="24"/>
              </w:rPr>
              <w:t>Xử lý</w:t>
            </w:r>
          </w:p>
        </w:tc>
      </w:tr>
      <w:tr w:rsidR="00242BD2" w:rsidTr="0003522A">
        <w:tblPrEx>
          <w:tblCellMar>
            <w:top w:w="0" w:type="dxa"/>
            <w:bottom w:w="0" w:type="dxa"/>
          </w:tblCellMar>
        </w:tblPrEx>
        <w:tc>
          <w:tcPr>
            <w:tcW w:w="72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jc w:val="center"/>
              <w:rPr>
                <w:rFonts w:ascii="Times New Roman" w:hAnsi="Times New Roman"/>
                <w:sz w:val="24"/>
                <w:szCs w:val="24"/>
              </w:rPr>
            </w:pPr>
            <w:r>
              <w:rPr>
                <w:rFonts w:ascii="Times New Roman" w:hAnsi="Times New Roman"/>
                <w:sz w:val="24"/>
                <w:szCs w:val="24"/>
              </w:rPr>
              <w:t>4</w:t>
            </w:r>
          </w:p>
        </w:tc>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jc w:val="both"/>
              <w:rPr>
                <w:rFonts w:ascii="Times New Roman" w:hAnsi="Times New Roman"/>
                <w:sz w:val="24"/>
                <w:szCs w:val="24"/>
              </w:rPr>
            </w:pPr>
            <w:r>
              <w:rPr>
                <w:rFonts w:ascii="Times New Roman" w:hAnsi="Times New Roman"/>
                <w:sz w:val="24"/>
                <w:szCs w:val="24"/>
              </w:rPr>
              <w:t>Nhấn vào button Xem</w:t>
            </w:r>
          </w:p>
        </w:tc>
        <w:tc>
          <w:tcPr>
            <w:tcW w:w="47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jc w:val="both"/>
              <w:rPr>
                <w:rFonts w:ascii="Times New Roman" w:hAnsi="Times New Roman"/>
                <w:sz w:val="24"/>
                <w:szCs w:val="24"/>
              </w:rPr>
            </w:pPr>
            <w:r>
              <w:rPr>
                <w:rFonts w:ascii="Times New Roman" w:hAnsi="Times New Roman"/>
                <w:sz w:val="24"/>
                <w:szCs w:val="24"/>
              </w:rPr>
              <w:t>Hiện thị danh sách hóa đơn.</w:t>
            </w:r>
          </w:p>
        </w:tc>
      </w:tr>
      <w:tr w:rsidR="00242BD2" w:rsidTr="0003522A">
        <w:tblPrEx>
          <w:tblCellMar>
            <w:top w:w="0" w:type="dxa"/>
            <w:bottom w:w="0" w:type="dxa"/>
          </w:tblCellMar>
        </w:tblPrEx>
        <w:tc>
          <w:tcPr>
            <w:tcW w:w="72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jc w:val="center"/>
              <w:rPr>
                <w:rFonts w:ascii="Times New Roman" w:hAnsi="Times New Roman"/>
                <w:sz w:val="24"/>
                <w:szCs w:val="24"/>
              </w:rPr>
            </w:pPr>
            <w:r>
              <w:rPr>
                <w:rFonts w:ascii="Times New Roman" w:hAnsi="Times New Roman"/>
                <w:sz w:val="24"/>
                <w:szCs w:val="24"/>
              </w:rPr>
              <w:lastRenderedPageBreak/>
              <w:t>5</w:t>
            </w:r>
          </w:p>
        </w:tc>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jc w:val="both"/>
              <w:rPr>
                <w:rFonts w:ascii="Times New Roman" w:hAnsi="Times New Roman"/>
                <w:sz w:val="24"/>
                <w:szCs w:val="24"/>
              </w:rPr>
            </w:pPr>
            <w:r>
              <w:rPr>
                <w:rFonts w:ascii="Times New Roman" w:hAnsi="Times New Roman"/>
                <w:sz w:val="24"/>
                <w:szCs w:val="24"/>
              </w:rPr>
              <w:t>Nhấn vào button Tìm</w:t>
            </w:r>
          </w:p>
        </w:tc>
        <w:tc>
          <w:tcPr>
            <w:tcW w:w="47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jc w:val="both"/>
              <w:rPr>
                <w:rFonts w:ascii="Times New Roman" w:hAnsi="Times New Roman"/>
                <w:sz w:val="24"/>
                <w:szCs w:val="24"/>
              </w:rPr>
            </w:pPr>
            <w:r>
              <w:rPr>
                <w:rFonts w:ascii="Times New Roman" w:hAnsi="Times New Roman"/>
                <w:sz w:val="24"/>
                <w:szCs w:val="24"/>
              </w:rPr>
              <w:t>Hiện thị thông tin hóa đơn theo tra cứu.</w:t>
            </w:r>
          </w:p>
        </w:tc>
      </w:tr>
      <w:tr w:rsidR="00242BD2" w:rsidTr="0003522A">
        <w:tblPrEx>
          <w:tblCellMar>
            <w:top w:w="0" w:type="dxa"/>
            <w:bottom w:w="0" w:type="dxa"/>
          </w:tblCellMar>
        </w:tblPrEx>
        <w:tc>
          <w:tcPr>
            <w:tcW w:w="72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jc w:val="center"/>
              <w:rPr>
                <w:rFonts w:ascii="Times New Roman" w:hAnsi="Times New Roman"/>
                <w:sz w:val="24"/>
                <w:szCs w:val="24"/>
              </w:rPr>
            </w:pPr>
            <w:r>
              <w:rPr>
                <w:rFonts w:ascii="Times New Roman" w:hAnsi="Times New Roman"/>
                <w:sz w:val="24"/>
                <w:szCs w:val="24"/>
              </w:rPr>
              <w:t>7</w:t>
            </w:r>
          </w:p>
        </w:tc>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jc w:val="both"/>
              <w:rPr>
                <w:rFonts w:ascii="Times New Roman" w:hAnsi="Times New Roman"/>
                <w:sz w:val="24"/>
                <w:szCs w:val="24"/>
              </w:rPr>
            </w:pPr>
            <w:r>
              <w:rPr>
                <w:rFonts w:ascii="Times New Roman" w:hAnsi="Times New Roman"/>
                <w:sz w:val="24"/>
                <w:szCs w:val="24"/>
              </w:rPr>
              <w:t>Nhấn vào button Xóa</w:t>
            </w:r>
          </w:p>
        </w:tc>
        <w:tc>
          <w:tcPr>
            <w:tcW w:w="47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jc w:val="both"/>
              <w:rPr>
                <w:rFonts w:ascii="Times New Roman" w:hAnsi="Times New Roman"/>
                <w:sz w:val="24"/>
                <w:szCs w:val="24"/>
              </w:rPr>
            </w:pPr>
            <w:r>
              <w:rPr>
                <w:rFonts w:ascii="Times New Roman" w:hAnsi="Times New Roman"/>
                <w:sz w:val="24"/>
                <w:szCs w:val="24"/>
              </w:rPr>
              <w:t>Xóa trực tiếp trên datagirdview.</w:t>
            </w:r>
          </w:p>
        </w:tc>
      </w:tr>
      <w:tr w:rsidR="00242BD2" w:rsidTr="0003522A">
        <w:tblPrEx>
          <w:tblCellMar>
            <w:top w:w="0" w:type="dxa"/>
            <w:bottom w:w="0" w:type="dxa"/>
          </w:tblCellMar>
        </w:tblPrEx>
        <w:tc>
          <w:tcPr>
            <w:tcW w:w="72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jc w:val="center"/>
              <w:rPr>
                <w:rFonts w:ascii="Times New Roman" w:hAnsi="Times New Roman"/>
                <w:sz w:val="24"/>
                <w:szCs w:val="24"/>
              </w:rPr>
            </w:pPr>
            <w:r>
              <w:rPr>
                <w:rFonts w:ascii="Times New Roman" w:hAnsi="Times New Roman"/>
                <w:sz w:val="24"/>
                <w:szCs w:val="24"/>
              </w:rPr>
              <w:t>8</w:t>
            </w:r>
          </w:p>
        </w:tc>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jc w:val="both"/>
              <w:rPr>
                <w:rFonts w:ascii="Times New Roman" w:hAnsi="Times New Roman"/>
                <w:sz w:val="24"/>
                <w:szCs w:val="24"/>
              </w:rPr>
            </w:pPr>
            <w:r>
              <w:rPr>
                <w:rFonts w:ascii="Times New Roman" w:hAnsi="Times New Roman"/>
                <w:sz w:val="24"/>
                <w:szCs w:val="24"/>
              </w:rPr>
              <w:t>In hóa đơn</w:t>
            </w:r>
          </w:p>
        </w:tc>
        <w:tc>
          <w:tcPr>
            <w:tcW w:w="47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jc w:val="both"/>
              <w:rPr>
                <w:rFonts w:ascii="Times New Roman" w:hAnsi="Times New Roman"/>
                <w:sz w:val="24"/>
                <w:szCs w:val="24"/>
              </w:rPr>
            </w:pPr>
            <w:r>
              <w:rPr>
                <w:rFonts w:ascii="Times New Roman" w:hAnsi="Times New Roman"/>
                <w:sz w:val="24"/>
                <w:szCs w:val="24"/>
              </w:rPr>
              <w:t>In hóa đơn.</w:t>
            </w:r>
          </w:p>
        </w:tc>
      </w:tr>
      <w:tr w:rsidR="00242BD2" w:rsidTr="0003522A">
        <w:tblPrEx>
          <w:tblCellMar>
            <w:top w:w="0" w:type="dxa"/>
            <w:bottom w:w="0" w:type="dxa"/>
          </w:tblCellMar>
        </w:tblPrEx>
        <w:tc>
          <w:tcPr>
            <w:tcW w:w="72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jc w:val="center"/>
              <w:rPr>
                <w:rFonts w:ascii="Times New Roman" w:hAnsi="Times New Roman"/>
                <w:sz w:val="24"/>
                <w:szCs w:val="24"/>
              </w:rPr>
            </w:pPr>
            <w:r>
              <w:rPr>
                <w:rFonts w:ascii="Times New Roman" w:hAnsi="Times New Roman"/>
                <w:sz w:val="24"/>
                <w:szCs w:val="24"/>
              </w:rPr>
              <w:t>9</w:t>
            </w:r>
          </w:p>
        </w:tc>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jc w:val="both"/>
              <w:rPr>
                <w:rFonts w:ascii="Times New Roman" w:hAnsi="Times New Roman"/>
                <w:sz w:val="24"/>
                <w:szCs w:val="24"/>
              </w:rPr>
            </w:pPr>
            <w:r>
              <w:rPr>
                <w:rFonts w:ascii="Times New Roman" w:hAnsi="Times New Roman"/>
                <w:sz w:val="24"/>
                <w:szCs w:val="24"/>
              </w:rPr>
              <w:t>Thoát</w:t>
            </w:r>
          </w:p>
        </w:tc>
        <w:tc>
          <w:tcPr>
            <w:tcW w:w="47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jc w:val="both"/>
              <w:rPr>
                <w:rFonts w:ascii="Times New Roman" w:hAnsi="Times New Roman"/>
                <w:sz w:val="24"/>
                <w:szCs w:val="24"/>
              </w:rPr>
            </w:pPr>
            <w:r>
              <w:rPr>
                <w:rFonts w:ascii="Times New Roman" w:hAnsi="Times New Roman"/>
                <w:sz w:val="24"/>
                <w:szCs w:val="24"/>
              </w:rPr>
              <w:t>Thoát form hiện tại quay lại form Màn hình chính</w:t>
            </w:r>
          </w:p>
        </w:tc>
      </w:tr>
    </w:tbl>
    <w:p w:rsidR="00242BD2" w:rsidRDefault="00242BD2" w:rsidP="00242BD2">
      <w:pPr>
        <w:pStyle w:val="oancuaDanhsach"/>
        <w:tabs>
          <w:tab w:val="left" w:pos="1170"/>
        </w:tabs>
        <w:ind w:left="-90"/>
        <w:jc w:val="both"/>
        <w:outlineLvl w:val="2"/>
        <w:rPr>
          <w:rFonts w:ascii="Times New Roman" w:hAnsi="Times New Roman"/>
          <w:b/>
          <w:sz w:val="24"/>
          <w:szCs w:val="24"/>
        </w:rPr>
      </w:pPr>
    </w:p>
    <w:p w:rsidR="00242BD2" w:rsidRDefault="00242BD2" w:rsidP="00242BD2">
      <w:pPr>
        <w:pStyle w:val="oancuaDanhsach"/>
        <w:tabs>
          <w:tab w:val="left" w:pos="1170"/>
        </w:tabs>
        <w:ind w:left="-90"/>
        <w:jc w:val="both"/>
        <w:outlineLvl w:val="2"/>
        <w:rPr>
          <w:rFonts w:ascii="Times New Roman" w:hAnsi="Times New Roman"/>
          <w:b/>
          <w:sz w:val="24"/>
          <w:szCs w:val="24"/>
        </w:rPr>
      </w:pPr>
    </w:p>
    <w:p w:rsidR="00242BD2" w:rsidRDefault="00242BD2" w:rsidP="00E43E4A">
      <w:pPr>
        <w:pStyle w:val="oancuaDanhsach"/>
        <w:numPr>
          <w:ilvl w:val="0"/>
          <w:numId w:val="45"/>
        </w:numPr>
        <w:tabs>
          <w:tab w:val="left" w:pos="1170"/>
        </w:tabs>
        <w:ind w:left="1440"/>
        <w:jc w:val="both"/>
        <w:rPr>
          <w:rFonts w:ascii="Times New Roman" w:hAnsi="Times New Roman"/>
          <w:b/>
          <w:sz w:val="24"/>
          <w:szCs w:val="24"/>
        </w:rPr>
      </w:pPr>
      <w:r w:rsidRPr="004862A3">
        <w:rPr>
          <w:rFonts w:ascii="Times New Roman" w:hAnsi="Times New Roman"/>
          <w:b/>
          <w:sz w:val="24"/>
          <w:szCs w:val="24"/>
        </w:rPr>
        <w:t>Mô tả các đối tượng trên màn hình</w:t>
      </w:r>
    </w:p>
    <w:p w:rsidR="00242BD2" w:rsidRDefault="00242BD2" w:rsidP="00242BD2">
      <w:pPr>
        <w:pStyle w:val="oancuaDanhsach"/>
        <w:tabs>
          <w:tab w:val="left" w:pos="1170"/>
        </w:tabs>
        <w:ind w:left="-90"/>
        <w:jc w:val="both"/>
        <w:outlineLvl w:val="2"/>
        <w:rPr>
          <w:rFonts w:ascii="Times New Roman" w:hAnsi="Times New Roman"/>
          <w:b/>
          <w:sz w:val="24"/>
          <w:szCs w:val="24"/>
        </w:rPr>
      </w:pPr>
    </w:p>
    <w:tbl>
      <w:tblPr>
        <w:tblW w:w="8640" w:type="dxa"/>
        <w:tblInd w:w="715" w:type="dxa"/>
        <w:tblCellMar>
          <w:left w:w="10" w:type="dxa"/>
          <w:right w:w="10" w:type="dxa"/>
        </w:tblCellMar>
        <w:tblLook w:val="04A0" w:firstRow="1" w:lastRow="0" w:firstColumn="1" w:lastColumn="0" w:noHBand="0" w:noVBand="1"/>
      </w:tblPr>
      <w:tblGrid>
        <w:gridCol w:w="856"/>
        <w:gridCol w:w="1419"/>
        <w:gridCol w:w="1523"/>
        <w:gridCol w:w="2322"/>
        <w:gridCol w:w="2520"/>
      </w:tblGrid>
      <w:tr w:rsidR="00242BD2" w:rsidTr="0003522A">
        <w:tblPrEx>
          <w:tblCellMar>
            <w:top w:w="0" w:type="dxa"/>
            <w:bottom w:w="0" w:type="dxa"/>
          </w:tblCellMar>
        </w:tblPrEx>
        <w:tc>
          <w:tcPr>
            <w:tcW w:w="8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Pr="00DE64CF" w:rsidRDefault="00242BD2" w:rsidP="00A37BAB">
            <w:pPr>
              <w:pStyle w:val="oancuaDanhsach"/>
              <w:spacing w:after="0" w:line="240" w:lineRule="auto"/>
              <w:ind w:left="0"/>
              <w:jc w:val="center"/>
              <w:rPr>
                <w:rFonts w:ascii="Times New Roman" w:hAnsi="Times New Roman"/>
                <w:b/>
                <w:sz w:val="24"/>
                <w:szCs w:val="24"/>
              </w:rPr>
            </w:pPr>
            <w:r w:rsidRPr="00DE64CF">
              <w:rPr>
                <w:rFonts w:ascii="Times New Roman" w:eastAsia="Calibri" w:hAnsi="Times New Roman"/>
                <w:b/>
                <w:sz w:val="24"/>
                <w:szCs w:val="24"/>
              </w:rPr>
              <w:t>STT</w:t>
            </w:r>
          </w:p>
        </w:tc>
        <w:tc>
          <w:tcPr>
            <w:tcW w:w="14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Pr="00DE64CF" w:rsidRDefault="00242BD2" w:rsidP="00A37BAB">
            <w:pPr>
              <w:pStyle w:val="oancuaDanhsach"/>
              <w:spacing w:after="0" w:line="240" w:lineRule="auto"/>
              <w:ind w:left="0" w:right="484"/>
              <w:jc w:val="center"/>
              <w:rPr>
                <w:rFonts w:ascii="Times New Roman" w:hAnsi="Times New Roman"/>
                <w:b/>
                <w:sz w:val="24"/>
                <w:szCs w:val="24"/>
              </w:rPr>
            </w:pPr>
            <w:r w:rsidRPr="00DE64CF">
              <w:rPr>
                <w:rFonts w:ascii="Times New Roman" w:eastAsia="Calibri" w:hAnsi="Times New Roman"/>
                <w:b/>
                <w:sz w:val="24"/>
                <w:szCs w:val="24"/>
              </w:rPr>
              <w:t>Tên</w:t>
            </w:r>
          </w:p>
        </w:tc>
        <w:tc>
          <w:tcPr>
            <w:tcW w:w="152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Pr="00DE64CF" w:rsidRDefault="00242BD2" w:rsidP="00A37BAB">
            <w:pPr>
              <w:pStyle w:val="oancuaDanhsach"/>
              <w:spacing w:after="0" w:line="240" w:lineRule="auto"/>
              <w:ind w:left="0"/>
              <w:jc w:val="center"/>
              <w:rPr>
                <w:rFonts w:ascii="Times New Roman" w:hAnsi="Times New Roman"/>
                <w:b/>
                <w:sz w:val="24"/>
                <w:szCs w:val="24"/>
              </w:rPr>
            </w:pPr>
            <w:r w:rsidRPr="00DE64CF">
              <w:rPr>
                <w:rFonts w:ascii="Times New Roman" w:eastAsia="Calibri" w:hAnsi="Times New Roman"/>
                <w:b/>
                <w:sz w:val="24"/>
                <w:szCs w:val="24"/>
              </w:rPr>
              <w:t>Kiểu</w:t>
            </w:r>
          </w:p>
        </w:tc>
        <w:tc>
          <w:tcPr>
            <w:tcW w:w="23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Pr="00DE64CF" w:rsidRDefault="00242BD2" w:rsidP="00A37BAB">
            <w:pPr>
              <w:pStyle w:val="oancuaDanhsach"/>
              <w:spacing w:after="0" w:line="240" w:lineRule="auto"/>
              <w:ind w:left="0"/>
              <w:jc w:val="center"/>
              <w:rPr>
                <w:rFonts w:ascii="Times New Roman" w:hAnsi="Times New Roman"/>
                <w:b/>
                <w:sz w:val="24"/>
                <w:szCs w:val="24"/>
              </w:rPr>
            </w:pPr>
            <w:r w:rsidRPr="00DE64CF">
              <w:rPr>
                <w:rFonts w:ascii="Times New Roman" w:eastAsia="Calibri" w:hAnsi="Times New Roman"/>
                <w:b/>
                <w:sz w:val="24"/>
                <w:szCs w:val="24"/>
              </w:rPr>
              <w:t>Ràng buộc</w:t>
            </w:r>
          </w:p>
        </w:tc>
        <w:tc>
          <w:tcPr>
            <w:tcW w:w="25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Pr="00DE64CF" w:rsidRDefault="00242BD2" w:rsidP="00A37BAB">
            <w:pPr>
              <w:pStyle w:val="oancuaDanhsach"/>
              <w:spacing w:after="0" w:line="240" w:lineRule="auto"/>
              <w:ind w:left="0"/>
              <w:jc w:val="center"/>
              <w:rPr>
                <w:rFonts w:ascii="Times New Roman" w:hAnsi="Times New Roman"/>
                <w:b/>
                <w:sz w:val="24"/>
                <w:szCs w:val="24"/>
              </w:rPr>
            </w:pPr>
            <w:r w:rsidRPr="00DE64CF">
              <w:rPr>
                <w:rFonts w:ascii="Times New Roman" w:eastAsia="Calibri" w:hAnsi="Times New Roman"/>
                <w:b/>
                <w:sz w:val="24"/>
                <w:szCs w:val="24"/>
              </w:rPr>
              <w:t>Chức năng</w:t>
            </w:r>
          </w:p>
        </w:tc>
      </w:tr>
      <w:tr w:rsidR="00242BD2" w:rsidTr="0003522A">
        <w:tblPrEx>
          <w:tblCellMar>
            <w:top w:w="0" w:type="dxa"/>
            <w:bottom w:w="0" w:type="dxa"/>
          </w:tblCellMar>
        </w:tblPrEx>
        <w:tc>
          <w:tcPr>
            <w:tcW w:w="8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pStyle w:val="oancuaDanhsach"/>
              <w:spacing w:after="0" w:line="240" w:lineRule="auto"/>
              <w:ind w:left="0"/>
              <w:jc w:val="center"/>
              <w:rPr>
                <w:rFonts w:ascii="Times New Roman" w:hAnsi="Times New Roman"/>
                <w:sz w:val="24"/>
                <w:szCs w:val="24"/>
              </w:rPr>
            </w:pPr>
            <w:r>
              <w:rPr>
                <w:rFonts w:ascii="Times New Roman" w:eastAsia="Calibri" w:hAnsi="Times New Roman"/>
                <w:sz w:val="24"/>
                <w:szCs w:val="24"/>
              </w:rPr>
              <w:t>1</w:t>
            </w:r>
          </w:p>
        </w:tc>
        <w:tc>
          <w:tcPr>
            <w:tcW w:w="14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 xml:space="preserve">Tra cứu </w:t>
            </w:r>
          </w:p>
        </w:tc>
        <w:tc>
          <w:tcPr>
            <w:tcW w:w="152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TextBox</w:t>
            </w:r>
          </w:p>
        </w:tc>
        <w:tc>
          <w:tcPr>
            <w:tcW w:w="23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 xml:space="preserve">Phải nhập theo checkBox đã chọn </w:t>
            </w:r>
          </w:p>
        </w:tc>
        <w:tc>
          <w:tcPr>
            <w:tcW w:w="25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Nhập Tên khách hàng hoặc Mã khách hàng.</w:t>
            </w:r>
          </w:p>
        </w:tc>
      </w:tr>
      <w:tr w:rsidR="00242BD2" w:rsidTr="0003522A">
        <w:tblPrEx>
          <w:tblCellMar>
            <w:top w:w="0" w:type="dxa"/>
            <w:bottom w:w="0" w:type="dxa"/>
          </w:tblCellMar>
        </w:tblPrEx>
        <w:tc>
          <w:tcPr>
            <w:tcW w:w="8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pStyle w:val="oancuaDanhsach"/>
              <w:spacing w:after="0" w:line="240" w:lineRule="auto"/>
              <w:ind w:left="0"/>
              <w:jc w:val="center"/>
              <w:rPr>
                <w:rFonts w:ascii="Times New Roman" w:hAnsi="Times New Roman"/>
                <w:sz w:val="24"/>
                <w:szCs w:val="24"/>
              </w:rPr>
            </w:pPr>
            <w:r>
              <w:rPr>
                <w:rFonts w:ascii="Times New Roman" w:eastAsia="Calibri" w:hAnsi="Times New Roman"/>
                <w:sz w:val="24"/>
                <w:szCs w:val="24"/>
              </w:rPr>
              <w:t>2</w:t>
            </w:r>
          </w:p>
        </w:tc>
        <w:tc>
          <w:tcPr>
            <w:tcW w:w="14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 xml:space="preserve">Mã khách hàng </w:t>
            </w:r>
          </w:p>
        </w:tc>
        <w:tc>
          <w:tcPr>
            <w:tcW w:w="152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CheckBox</w:t>
            </w:r>
          </w:p>
        </w:tc>
        <w:tc>
          <w:tcPr>
            <w:tcW w:w="23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pStyle w:val="oancuaDanhsach"/>
              <w:spacing w:after="0" w:line="240" w:lineRule="auto"/>
              <w:ind w:left="0"/>
              <w:jc w:val="both"/>
              <w:rPr>
                <w:rFonts w:ascii="Times New Roman" w:hAnsi="Times New Roman"/>
                <w:sz w:val="24"/>
                <w:szCs w:val="24"/>
              </w:rPr>
            </w:pPr>
          </w:p>
        </w:tc>
        <w:tc>
          <w:tcPr>
            <w:tcW w:w="25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Nhập Mã khách hàng.</w:t>
            </w:r>
          </w:p>
        </w:tc>
      </w:tr>
      <w:tr w:rsidR="00242BD2" w:rsidTr="0003522A">
        <w:tblPrEx>
          <w:tblCellMar>
            <w:top w:w="0" w:type="dxa"/>
            <w:bottom w:w="0" w:type="dxa"/>
          </w:tblCellMar>
        </w:tblPrEx>
        <w:tc>
          <w:tcPr>
            <w:tcW w:w="8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pStyle w:val="oancuaDanhsach"/>
              <w:spacing w:after="0" w:line="240" w:lineRule="auto"/>
              <w:ind w:left="0"/>
              <w:jc w:val="center"/>
              <w:rPr>
                <w:rFonts w:ascii="Times New Roman" w:hAnsi="Times New Roman"/>
                <w:sz w:val="24"/>
                <w:szCs w:val="24"/>
              </w:rPr>
            </w:pPr>
            <w:r>
              <w:rPr>
                <w:rFonts w:ascii="Times New Roman" w:eastAsia="Calibri" w:hAnsi="Times New Roman"/>
                <w:sz w:val="24"/>
                <w:szCs w:val="24"/>
              </w:rPr>
              <w:t>3</w:t>
            </w:r>
          </w:p>
        </w:tc>
        <w:tc>
          <w:tcPr>
            <w:tcW w:w="14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 xml:space="preserve">Tên khách hàng </w:t>
            </w:r>
          </w:p>
        </w:tc>
        <w:tc>
          <w:tcPr>
            <w:tcW w:w="152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CheckBox</w:t>
            </w:r>
          </w:p>
        </w:tc>
        <w:tc>
          <w:tcPr>
            <w:tcW w:w="23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Tên khách hàng phải là chữ, không có các kí tự đặc biệt và số.</w:t>
            </w:r>
          </w:p>
        </w:tc>
        <w:tc>
          <w:tcPr>
            <w:tcW w:w="25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pStyle w:val="oancuaDanhsach"/>
              <w:spacing w:after="0" w:line="240" w:lineRule="auto"/>
              <w:ind w:left="0"/>
              <w:jc w:val="both"/>
              <w:rPr>
                <w:rFonts w:ascii="Times New Roman" w:hAnsi="Times New Roman"/>
                <w:sz w:val="24"/>
                <w:szCs w:val="24"/>
              </w:rPr>
            </w:pPr>
            <w:r>
              <w:rPr>
                <w:rFonts w:ascii="Times New Roman" w:eastAsia="Calibri" w:hAnsi="Times New Roman"/>
                <w:sz w:val="24"/>
                <w:szCs w:val="24"/>
              </w:rPr>
              <w:t>Nhập Tên khách hàng.</w:t>
            </w:r>
          </w:p>
        </w:tc>
      </w:tr>
      <w:tr w:rsidR="00242BD2" w:rsidTr="0003522A">
        <w:tblPrEx>
          <w:tblCellMar>
            <w:top w:w="0" w:type="dxa"/>
            <w:bottom w:w="0" w:type="dxa"/>
          </w:tblCellMar>
        </w:tblPrEx>
        <w:tc>
          <w:tcPr>
            <w:tcW w:w="8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pStyle w:val="oancuaDanhsach"/>
              <w:spacing w:after="0" w:line="240" w:lineRule="auto"/>
              <w:ind w:left="0"/>
              <w:jc w:val="center"/>
              <w:rPr>
                <w:rFonts w:ascii="Times New Roman" w:hAnsi="Times New Roman"/>
                <w:color w:val="010101"/>
                <w:sz w:val="24"/>
                <w:szCs w:val="24"/>
              </w:rPr>
            </w:pPr>
            <w:r>
              <w:rPr>
                <w:rFonts w:ascii="Times New Roman" w:eastAsia="Calibri" w:hAnsi="Times New Roman"/>
                <w:color w:val="010101"/>
                <w:sz w:val="24"/>
                <w:szCs w:val="24"/>
              </w:rPr>
              <w:t>6</w:t>
            </w:r>
          </w:p>
        </w:tc>
        <w:tc>
          <w:tcPr>
            <w:tcW w:w="14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Danh sách hóa đơn</w:t>
            </w:r>
          </w:p>
        </w:tc>
        <w:tc>
          <w:tcPr>
            <w:tcW w:w="152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 xml:space="preserve">Datagirdview </w:t>
            </w:r>
          </w:p>
        </w:tc>
        <w:tc>
          <w:tcPr>
            <w:tcW w:w="23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pStyle w:val="oancuaDanhsach"/>
              <w:spacing w:after="0" w:line="240" w:lineRule="auto"/>
              <w:ind w:left="0"/>
              <w:jc w:val="both"/>
              <w:rPr>
                <w:rFonts w:ascii="Times New Roman" w:hAnsi="Times New Roman"/>
                <w:color w:val="010101"/>
                <w:sz w:val="24"/>
                <w:szCs w:val="24"/>
              </w:rPr>
            </w:pPr>
          </w:p>
        </w:tc>
        <w:tc>
          <w:tcPr>
            <w:tcW w:w="25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pStyle w:val="oancuaDanhsach"/>
              <w:spacing w:after="0" w:line="240" w:lineRule="auto"/>
              <w:ind w:left="0"/>
              <w:jc w:val="both"/>
              <w:rPr>
                <w:rFonts w:ascii="Times New Roman" w:hAnsi="Times New Roman"/>
                <w:color w:val="010101"/>
                <w:sz w:val="24"/>
                <w:szCs w:val="24"/>
              </w:rPr>
            </w:pPr>
            <w:r>
              <w:rPr>
                <w:rFonts w:ascii="Times New Roman" w:eastAsia="Calibri" w:hAnsi="Times New Roman"/>
                <w:color w:val="010101"/>
                <w:sz w:val="24"/>
                <w:szCs w:val="24"/>
              </w:rPr>
              <w:t>Hiện thị thông tin hóa đơn của khách hàng khi tra cứu xong.</w:t>
            </w:r>
          </w:p>
        </w:tc>
      </w:tr>
    </w:tbl>
    <w:p w:rsidR="00242BD2" w:rsidRPr="00242BD2" w:rsidRDefault="00242BD2" w:rsidP="00242BD2">
      <w:pPr>
        <w:tabs>
          <w:tab w:val="left" w:pos="1170"/>
        </w:tabs>
        <w:jc w:val="both"/>
        <w:outlineLvl w:val="2"/>
        <w:rPr>
          <w:rFonts w:ascii="Times New Roman" w:hAnsi="Times New Roman"/>
          <w:b/>
          <w:sz w:val="24"/>
          <w:szCs w:val="24"/>
        </w:rPr>
      </w:pPr>
    </w:p>
    <w:p w:rsidR="00242BD2" w:rsidRDefault="00242BD2" w:rsidP="00E43E4A">
      <w:pPr>
        <w:pStyle w:val="oancuaDanhsach"/>
        <w:numPr>
          <w:ilvl w:val="2"/>
          <w:numId w:val="10"/>
        </w:numPr>
        <w:tabs>
          <w:tab w:val="left" w:pos="1170"/>
        </w:tabs>
        <w:jc w:val="both"/>
        <w:outlineLvl w:val="3"/>
        <w:rPr>
          <w:rFonts w:ascii="Times New Roman" w:hAnsi="Times New Roman"/>
          <w:b/>
          <w:sz w:val="24"/>
          <w:szCs w:val="24"/>
        </w:rPr>
      </w:pPr>
      <w:bookmarkStart w:id="42" w:name="_Toc518344013"/>
      <w:r>
        <w:rPr>
          <w:rFonts w:ascii="Times New Roman" w:hAnsi="Times New Roman"/>
          <w:b/>
          <w:sz w:val="24"/>
          <w:szCs w:val="24"/>
        </w:rPr>
        <w:t>Màn hình Tra cứu nhân viên</w:t>
      </w:r>
      <w:bookmarkEnd w:id="42"/>
    </w:p>
    <w:p w:rsidR="00242BD2" w:rsidRDefault="00242BD2" w:rsidP="009B6382">
      <w:pPr>
        <w:pStyle w:val="oancuaDanhsach"/>
        <w:tabs>
          <w:tab w:val="left" w:pos="1170"/>
        </w:tabs>
        <w:ind w:left="90"/>
        <w:jc w:val="both"/>
        <w:rPr>
          <w:rFonts w:ascii="Times New Roman" w:hAnsi="Times New Roman"/>
          <w:b/>
          <w:sz w:val="24"/>
          <w:szCs w:val="24"/>
        </w:rPr>
      </w:pPr>
      <w:r>
        <w:rPr>
          <w:rFonts w:ascii="Times New Roman" w:hAnsi="Times New Roman"/>
          <w:noProof/>
          <w:sz w:val="24"/>
          <w:szCs w:val="24"/>
        </w:rPr>
        <w:drawing>
          <wp:inline distT="0" distB="0" distL="0" distR="0" wp14:anchorId="659BC0C1" wp14:editId="233E8A73">
            <wp:extent cx="5876925" cy="3524250"/>
            <wp:effectExtent l="0" t="0" r="9525" b="0"/>
            <wp:docPr id="485" name="Picture 86" descr="https://documents.lucidchart.com/documents/ece8132d-6206-4c98-82dd-109ead818ce5/pages/0_0?a=3660&amp;x=127&amp;y=346&amp;w=1176&amp;h=747&amp;store=1&amp;accept=image%2F*&amp;auth=LCA%20b99ebd4e53eac0bcc791282587e4791cf140941f-ts%3D15305092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rcRect/>
                    <a:stretch>
                      <a:fillRect/>
                    </a:stretch>
                  </pic:blipFill>
                  <pic:spPr>
                    <a:xfrm>
                      <a:off x="0" y="0"/>
                      <a:ext cx="5876925" cy="3524250"/>
                    </a:xfrm>
                    <a:prstGeom prst="rect">
                      <a:avLst/>
                    </a:prstGeom>
                    <a:noFill/>
                    <a:ln>
                      <a:noFill/>
                      <a:prstDash/>
                    </a:ln>
                  </pic:spPr>
                </pic:pic>
              </a:graphicData>
            </a:graphic>
          </wp:inline>
        </w:drawing>
      </w:r>
    </w:p>
    <w:p w:rsidR="00242BD2" w:rsidRDefault="00242BD2" w:rsidP="00E43E4A">
      <w:pPr>
        <w:pStyle w:val="oancuaDanhsach"/>
        <w:numPr>
          <w:ilvl w:val="0"/>
          <w:numId w:val="45"/>
        </w:numPr>
        <w:autoSpaceDN w:val="0"/>
        <w:spacing w:after="0" w:line="360" w:lineRule="auto"/>
        <w:ind w:left="1440"/>
        <w:contextualSpacing w:val="0"/>
        <w:rPr>
          <w:rFonts w:ascii="Times New Roman" w:hAnsi="Times New Roman"/>
          <w:b/>
          <w:sz w:val="24"/>
          <w:szCs w:val="24"/>
        </w:rPr>
      </w:pPr>
      <w:r>
        <w:rPr>
          <w:rFonts w:ascii="Times New Roman" w:hAnsi="Times New Roman"/>
          <w:b/>
          <w:sz w:val="24"/>
          <w:szCs w:val="24"/>
        </w:rPr>
        <w:lastRenderedPageBreak/>
        <w:t>Danh sách các biến cố và xử lý tương ứng trên màn hình</w:t>
      </w:r>
    </w:p>
    <w:tbl>
      <w:tblPr>
        <w:tblW w:w="8370" w:type="dxa"/>
        <w:tblInd w:w="715" w:type="dxa"/>
        <w:tblLayout w:type="fixed"/>
        <w:tblCellMar>
          <w:left w:w="10" w:type="dxa"/>
          <w:right w:w="10" w:type="dxa"/>
        </w:tblCellMar>
        <w:tblLook w:val="04A0" w:firstRow="1" w:lastRow="0" w:firstColumn="1" w:lastColumn="0" w:noHBand="0" w:noVBand="1"/>
      </w:tblPr>
      <w:tblGrid>
        <w:gridCol w:w="719"/>
        <w:gridCol w:w="2883"/>
        <w:gridCol w:w="4768"/>
      </w:tblGrid>
      <w:tr w:rsidR="00242BD2" w:rsidTr="0003522A">
        <w:tblPrEx>
          <w:tblCellMar>
            <w:top w:w="0" w:type="dxa"/>
            <w:bottom w:w="0" w:type="dxa"/>
          </w:tblCellMar>
        </w:tblPrEx>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Pr="00DE64CF" w:rsidRDefault="00242BD2" w:rsidP="00A37BAB">
            <w:pPr>
              <w:rPr>
                <w:rFonts w:ascii="Times New Roman" w:hAnsi="Times New Roman"/>
                <w:b/>
                <w:sz w:val="24"/>
                <w:szCs w:val="24"/>
              </w:rPr>
            </w:pPr>
            <w:r w:rsidRPr="00DE64CF">
              <w:rPr>
                <w:rFonts w:ascii="Times New Roman" w:hAnsi="Times New Roman"/>
                <w:b/>
                <w:sz w:val="24"/>
                <w:szCs w:val="24"/>
              </w:rPr>
              <w:t>STT</w:t>
            </w:r>
          </w:p>
        </w:tc>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Pr="00DE64CF" w:rsidRDefault="00242BD2" w:rsidP="00A37BAB">
            <w:pPr>
              <w:jc w:val="center"/>
              <w:rPr>
                <w:rFonts w:ascii="Times New Roman" w:hAnsi="Times New Roman"/>
                <w:b/>
                <w:sz w:val="24"/>
                <w:szCs w:val="24"/>
              </w:rPr>
            </w:pPr>
            <w:r w:rsidRPr="00DE64CF">
              <w:rPr>
                <w:rFonts w:ascii="Times New Roman" w:hAnsi="Times New Roman"/>
                <w:b/>
                <w:sz w:val="24"/>
                <w:szCs w:val="24"/>
              </w:rPr>
              <w:t>Biến cố</w:t>
            </w:r>
          </w:p>
        </w:tc>
        <w:tc>
          <w:tcPr>
            <w:tcW w:w="47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Pr="00DE64CF" w:rsidRDefault="00242BD2" w:rsidP="00A37BAB">
            <w:pPr>
              <w:jc w:val="center"/>
              <w:rPr>
                <w:rFonts w:ascii="Times New Roman" w:hAnsi="Times New Roman"/>
                <w:b/>
                <w:sz w:val="24"/>
                <w:szCs w:val="24"/>
              </w:rPr>
            </w:pPr>
            <w:r w:rsidRPr="00DE64CF">
              <w:rPr>
                <w:rFonts w:ascii="Times New Roman" w:hAnsi="Times New Roman"/>
                <w:b/>
                <w:sz w:val="24"/>
                <w:szCs w:val="24"/>
              </w:rPr>
              <w:t>Xử lý</w:t>
            </w:r>
          </w:p>
        </w:tc>
      </w:tr>
      <w:tr w:rsidR="00242BD2" w:rsidTr="0003522A">
        <w:tblPrEx>
          <w:tblCellMar>
            <w:top w:w="0" w:type="dxa"/>
            <w:bottom w:w="0" w:type="dxa"/>
          </w:tblCellMar>
        </w:tblPrEx>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jc w:val="center"/>
              <w:rPr>
                <w:rFonts w:ascii="Times New Roman" w:hAnsi="Times New Roman"/>
                <w:sz w:val="24"/>
                <w:szCs w:val="24"/>
              </w:rPr>
            </w:pPr>
            <w:r>
              <w:rPr>
                <w:rFonts w:ascii="Times New Roman" w:hAnsi="Times New Roman"/>
                <w:sz w:val="24"/>
                <w:szCs w:val="24"/>
              </w:rPr>
              <w:t>5</w:t>
            </w:r>
          </w:p>
        </w:tc>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jc w:val="both"/>
              <w:rPr>
                <w:rFonts w:ascii="Times New Roman" w:hAnsi="Times New Roman"/>
                <w:sz w:val="24"/>
                <w:szCs w:val="24"/>
              </w:rPr>
            </w:pPr>
            <w:r>
              <w:rPr>
                <w:rFonts w:ascii="Times New Roman" w:hAnsi="Times New Roman"/>
                <w:sz w:val="24"/>
                <w:szCs w:val="24"/>
              </w:rPr>
              <w:t>Nhấn vào button Xem</w:t>
            </w:r>
          </w:p>
        </w:tc>
        <w:tc>
          <w:tcPr>
            <w:tcW w:w="47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jc w:val="both"/>
              <w:rPr>
                <w:rFonts w:ascii="Times New Roman" w:hAnsi="Times New Roman"/>
                <w:sz w:val="24"/>
                <w:szCs w:val="24"/>
              </w:rPr>
            </w:pPr>
            <w:r>
              <w:rPr>
                <w:rFonts w:ascii="Times New Roman" w:hAnsi="Times New Roman"/>
                <w:sz w:val="24"/>
                <w:szCs w:val="24"/>
              </w:rPr>
              <w:t>Hiện thị danh sách nhân viên.</w:t>
            </w:r>
          </w:p>
        </w:tc>
      </w:tr>
      <w:tr w:rsidR="00242BD2" w:rsidTr="0003522A">
        <w:tblPrEx>
          <w:tblCellMar>
            <w:top w:w="0" w:type="dxa"/>
            <w:bottom w:w="0" w:type="dxa"/>
          </w:tblCellMar>
        </w:tblPrEx>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jc w:val="center"/>
              <w:rPr>
                <w:rFonts w:ascii="Times New Roman" w:hAnsi="Times New Roman"/>
                <w:sz w:val="24"/>
                <w:szCs w:val="24"/>
              </w:rPr>
            </w:pPr>
            <w:r>
              <w:rPr>
                <w:rFonts w:ascii="Times New Roman" w:hAnsi="Times New Roman"/>
                <w:sz w:val="24"/>
                <w:szCs w:val="24"/>
              </w:rPr>
              <w:t>6</w:t>
            </w:r>
          </w:p>
        </w:tc>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jc w:val="both"/>
              <w:rPr>
                <w:rFonts w:ascii="Times New Roman" w:hAnsi="Times New Roman"/>
                <w:sz w:val="24"/>
                <w:szCs w:val="24"/>
              </w:rPr>
            </w:pPr>
            <w:r>
              <w:rPr>
                <w:rFonts w:ascii="Times New Roman" w:hAnsi="Times New Roman"/>
                <w:sz w:val="24"/>
                <w:szCs w:val="24"/>
              </w:rPr>
              <w:t>Nhấn vào button Tìm</w:t>
            </w:r>
          </w:p>
        </w:tc>
        <w:tc>
          <w:tcPr>
            <w:tcW w:w="47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jc w:val="both"/>
              <w:rPr>
                <w:rFonts w:ascii="Times New Roman" w:hAnsi="Times New Roman"/>
                <w:sz w:val="24"/>
                <w:szCs w:val="24"/>
              </w:rPr>
            </w:pPr>
            <w:r>
              <w:rPr>
                <w:rFonts w:ascii="Times New Roman" w:hAnsi="Times New Roman"/>
                <w:sz w:val="24"/>
                <w:szCs w:val="24"/>
              </w:rPr>
              <w:t>Hiện thị thông tin nhân viên theo tra cứu.</w:t>
            </w:r>
          </w:p>
        </w:tc>
      </w:tr>
      <w:tr w:rsidR="00242BD2" w:rsidTr="0003522A">
        <w:tblPrEx>
          <w:tblCellMar>
            <w:top w:w="0" w:type="dxa"/>
            <w:bottom w:w="0" w:type="dxa"/>
          </w:tblCellMar>
        </w:tblPrEx>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jc w:val="center"/>
              <w:rPr>
                <w:rFonts w:ascii="Times New Roman" w:hAnsi="Times New Roman"/>
                <w:sz w:val="24"/>
                <w:szCs w:val="24"/>
              </w:rPr>
            </w:pPr>
            <w:r>
              <w:rPr>
                <w:rFonts w:ascii="Times New Roman" w:hAnsi="Times New Roman"/>
                <w:sz w:val="24"/>
                <w:szCs w:val="24"/>
              </w:rPr>
              <w:t>8</w:t>
            </w:r>
          </w:p>
        </w:tc>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jc w:val="both"/>
              <w:rPr>
                <w:rFonts w:ascii="Times New Roman" w:hAnsi="Times New Roman"/>
                <w:sz w:val="24"/>
                <w:szCs w:val="24"/>
              </w:rPr>
            </w:pPr>
            <w:r>
              <w:rPr>
                <w:rFonts w:ascii="Times New Roman" w:hAnsi="Times New Roman"/>
                <w:sz w:val="24"/>
                <w:szCs w:val="24"/>
              </w:rPr>
              <w:t>Nhấn vào button Xóa</w:t>
            </w:r>
          </w:p>
        </w:tc>
        <w:tc>
          <w:tcPr>
            <w:tcW w:w="47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jc w:val="both"/>
              <w:rPr>
                <w:rFonts w:ascii="Times New Roman" w:hAnsi="Times New Roman"/>
                <w:sz w:val="24"/>
                <w:szCs w:val="24"/>
              </w:rPr>
            </w:pPr>
            <w:r>
              <w:rPr>
                <w:rFonts w:ascii="Times New Roman" w:hAnsi="Times New Roman"/>
                <w:sz w:val="24"/>
                <w:szCs w:val="24"/>
              </w:rPr>
              <w:t>Xóa trực tiếp trên datagirdview.</w:t>
            </w:r>
          </w:p>
        </w:tc>
      </w:tr>
      <w:tr w:rsidR="00242BD2" w:rsidTr="0003522A">
        <w:tblPrEx>
          <w:tblCellMar>
            <w:top w:w="0" w:type="dxa"/>
            <w:bottom w:w="0" w:type="dxa"/>
          </w:tblCellMar>
        </w:tblPrEx>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jc w:val="center"/>
              <w:rPr>
                <w:rFonts w:ascii="Times New Roman" w:hAnsi="Times New Roman"/>
                <w:sz w:val="24"/>
                <w:szCs w:val="24"/>
              </w:rPr>
            </w:pPr>
            <w:r>
              <w:rPr>
                <w:rFonts w:ascii="Times New Roman" w:hAnsi="Times New Roman"/>
                <w:sz w:val="24"/>
                <w:szCs w:val="24"/>
              </w:rPr>
              <w:t>9</w:t>
            </w:r>
          </w:p>
        </w:tc>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jc w:val="both"/>
              <w:rPr>
                <w:rFonts w:ascii="Times New Roman" w:hAnsi="Times New Roman"/>
                <w:sz w:val="24"/>
                <w:szCs w:val="24"/>
              </w:rPr>
            </w:pPr>
            <w:r>
              <w:rPr>
                <w:rFonts w:ascii="Times New Roman" w:hAnsi="Times New Roman"/>
                <w:sz w:val="24"/>
                <w:szCs w:val="24"/>
              </w:rPr>
              <w:t>Nhấn vào button Sửa</w:t>
            </w:r>
          </w:p>
          <w:p w:rsidR="00242BD2" w:rsidRDefault="00242BD2" w:rsidP="00A37BAB">
            <w:pPr>
              <w:jc w:val="both"/>
              <w:rPr>
                <w:rFonts w:ascii="Times New Roman" w:hAnsi="Times New Roman"/>
                <w:sz w:val="24"/>
                <w:szCs w:val="24"/>
              </w:rPr>
            </w:pPr>
          </w:p>
        </w:tc>
        <w:tc>
          <w:tcPr>
            <w:tcW w:w="47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jc w:val="both"/>
              <w:rPr>
                <w:rFonts w:ascii="Times New Roman" w:hAnsi="Times New Roman"/>
                <w:sz w:val="24"/>
                <w:szCs w:val="24"/>
              </w:rPr>
            </w:pPr>
            <w:r>
              <w:rPr>
                <w:rFonts w:ascii="Times New Roman" w:hAnsi="Times New Roman"/>
                <w:sz w:val="24"/>
                <w:szCs w:val="24"/>
              </w:rPr>
              <w:t>Sửa thông tin nhân viên trực tiếp trên datagirdview và lưu lại thông tin vừa sửa.</w:t>
            </w:r>
          </w:p>
        </w:tc>
      </w:tr>
      <w:tr w:rsidR="00242BD2" w:rsidTr="0003522A">
        <w:tblPrEx>
          <w:tblCellMar>
            <w:top w:w="0" w:type="dxa"/>
            <w:bottom w:w="0" w:type="dxa"/>
          </w:tblCellMar>
        </w:tblPrEx>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jc w:val="center"/>
              <w:rPr>
                <w:rFonts w:ascii="Times New Roman" w:hAnsi="Times New Roman"/>
                <w:sz w:val="24"/>
                <w:szCs w:val="24"/>
              </w:rPr>
            </w:pPr>
            <w:r>
              <w:rPr>
                <w:rFonts w:ascii="Times New Roman" w:hAnsi="Times New Roman"/>
                <w:sz w:val="24"/>
                <w:szCs w:val="24"/>
              </w:rPr>
              <w:t>10</w:t>
            </w:r>
          </w:p>
        </w:tc>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jc w:val="both"/>
              <w:rPr>
                <w:rFonts w:ascii="Times New Roman" w:hAnsi="Times New Roman"/>
                <w:sz w:val="24"/>
                <w:szCs w:val="24"/>
              </w:rPr>
            </w:pPr>
            <w:r>
              <w:rPr>
                <w:rFonts w:ascii="Times New Roman" w:hAnsi="Times New Roman"/>
                <w:sz w:val="24"/>
                <w:szCs w:val="24"/>
              </w:rPr>
              <w:t>Thoát</w:t>
            </w:r>
          </w:p>
        </w:tc>
        <w:tc>
          <w:tcPr>
            <w:tcW w:w="47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jc w:val="both"/>
              <w:rPr>
                <w:rFonts w:ascii="Times New Roman" w:hAnsi="Times New Roman"/>
                <w:sz w:val="24"/>
                <w:szCs w:val="24"/>
              </w:rPr>
            </w:pPr>
            <w:r>
              <w:rPr>
                <w:rFonts w:ascii="Times New Roman" w:hAnsi="Times New Roman"/>
                <w:sz w:val="24"/>
                <w:szCs w:val="24"/>
              </w:rPr>
              <w:t>Thoát form hiện tại quay lại form Màn hình chính</w:t>
            </w:r>
          </w:p>
        </w:tc>
      </w:tr>
    </w:tbl>
    <w:p w:rsidR="00242BD2" w:rsidRDefault="00242BD2" w:rsidP="00242BD2">
      <w:pPr>
        <w:pStyle w:val="oancuaDanhsach"/>
        <w:tabs>
          <w:tab w:val="left" w:pos="1170"/>
        </w:tabs>
        <w:ind w:left="90"/>
        <w:jc w:val="both"/>
        <w:outlineLvl w:val="2"/>
        <w:rPr>
          <w:rFonts w:ascii="Times New Roman" w:hAnsi="Times New Roman"/>
          <w:b/>
          <w:sz w:val="24"/>
          <w:szCs w:val="24"/>
        </w:rPr>
      </w:pPr>
    </w:p>
    <w:p w:rsidR="00242BD2" w:rsidRDefault="00242BD2" w:rsidP="00242BD2">
      <w:pPr>
        <w:pStyle w:val="oancuaDanhsach"/>
        <w:tabs>
          <w:tab w:val="left" w:pos="1170"/>
        </w:tabs>
        <w:ind w:left="90"/>
        <w:jc w:val="both"/>
        <w:outlineLvl w:val="2"/>
        <w:rPr>
          <w:rFonts w:ascii="Times New Roman" w:hAnsi="Times New Roman"/>
          <w:b/>
          <w:sz w:val="24"/>
          <w:szCs w:val="24"/>
        </w:rPr>
      </w:pPr>
    </w:p>
    <w:p w:rsidR="00242BD2" w:rsidRDefault="00242BD2" w:rsidP="00E43E4A">
      <w:pPr>
        <w:pStyle w:val="oancuaDanhsach"/>
        <w:numPr>
          <w:ilvl w:val="0"/>
          <w:numId w:val="45"/>
        </w:numPr>
        <w:tabs>
          <w:tab w:val="left" w:pos="1170"/>
        </w:tabs>
        <w:ind w:left="1440"/>
        <w:jc w:val="both"/>
        <w:rPr>
          <w:rFonts w:ascii="Times New Roman" w:hAnsi="Times New Roman"/>
          <w:b/>
          <w:sz w:val="24"/>
          <w:szCs w:val="24"/>
        </w:rPr>
      </w:pPr>
      <w:r w:rsidRPr="004862A3">
        <w:rPr>
          <w:rFonts w:ascii="Times New Roman" w:hAnsi="Times New Roman"/>
          <w:b/>
          <w:sz w:val="24"/>
          <w:szCs w:val="24"/>
        </w:rPr>
        <w:t>Mô tả các đối tượng trên màn hình</w:t>
      </w:r>
    </w:p>
    <w:p w:rsidR="00242BD2" w:rsidRPr="00242BD2" w:rsidRDefault="00242BD2" w:rsidP="00242BD2">
      <w:pPr>
        <w:pStyle w:val="oancuaDanhsach"/>
        <w:tabs>
          <w:tab w:val="left" w:pos="1170"/>
        </w:tabs>
        <w:ind w:left="1440"/>
        <w:jc w:val="both"/>
        <w:outlineLvl w:val="2"/>
        <w:rPr>
          <w:rFonts w:ascii="Times New Roman" w:hAnsi="Times New Roman"/>
          <w:b/>
          <w:sz w:val="24"/>
          <w:szCs w:val="24"/>
        </w:rPr>
      </w:pPr>
    </w:p>
    <w:tbl>
      <w:tblPr>
        <w:tblW w:w="8460" w:type="dxa"/>
        <w:tblInd w:w="715" w:type="dxa"/>
        <w:tblCellMar>
          <w:left w:w="10" w:type="dxa"/>
          <w:right w:w="10" w:type="dxa"/>
        </w:tblCellMar>
        <w:tblLook w:val="04A0" w:firstRow="1" w:lastRow="0" w:firstColumn="1" w:lastColumn="0" w:noHBand="0" w:noVBand="1"/>
      </w:tblPr>
      <w:tblGrid>
        <w:gridCol w:w="868"/>
        <w:gridCol w:w="1292"/>
        <w:gridCol w:w="1530"/>
        <w:gridCol w:w="2340"/>
        <w:gridCol w:w="2430"/>
      </w:tblGrid>
      <w:tr w:rsidR="00242BD2" w:rsidTr="0003522A">
        <w:tblPrEx>
          <w:tblCellMar>
            <w:top w:w="0" w:type="dxa"/>
            <w:bottom w:w="0" w:type="dxa"/>
          </w:tblCellMar>
        </w:tblPrEx>
        <w:tc>
          <w:tcPr>
            <w:tcW w:w="8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Pr="00DE64CF" w:rsidRDefault="00242BD2" w:rsidP="00A37BAB">
            <w:pPr>
              <w:pStyle w:val="oancuaDanhsach"/>
              <w:spacing w:after="0" w:line="240" w:lineRule="auto"/>
              <w:ind w:left="0"/>
              <w:jc w:val="center"/>
              <w:rPr>
                <w:rFonts w:ascii="Times New Roman" w:hAnsi="Times New Roman"/>
                <w:b/>
                <w:sz w:val="24"/>
                <w:szCs w:val="24"/>
              </w:rPr>
            </w:pPr>
            <w:r w:rsidRPr="00DE64CF">
              <w:rPr>
                <w:rFonts w:ascii="Times New Roman" w:hAnsi="Times New Roman"/>
                <w:b/>
                <w:sz w:val="24"/>
                <w:szCs w:val="24"/>
              </w:rPr>
              <w:t>STT</w:t>
            </w:r>
          </w:p>
        </w:tc>
        <w:tc>
          <w:tcPr>
            <w:tcW w:w="12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Pr="00DE64CF" w:rsidRDefault="00242BD2" w:rsidP="00A37BAB">
            <w:pPr>
              <w:pStyle w:val="oancuaDanhsach"/>
              <w:spacing w:after="0" w:line="240" w:lineRule="auto"/>
              <w:ind w:left="0" w:right="484"/>
              <w:jc w:val="center"/>
              <w:rPr>
                <w:rFonts w:ascii="Times New Roman" w:hAnsi="Times New Roman"/>
                <w:b/>
                <w:sz w:val="24"/>
                <w:szCs w:val="24"/>
              </w:rPr>
            </w:pPr>
            <w:r w:rsidRPr="00DE64CF">
              <w:rPr>
                <w:rFonts w:ascii="Times New Roman" w:hAnsi="Times New Roman"/>
                <w:b/>
                <w:sz w:val="24"/>
                <w:szCs w:val="24"/>
              </w:rPr>
              <w:t>Tên</w:t>
            </w: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Pr="00DE64CF" w:rsidRDefault="00242BD2" w:rsidP="00A37BAB">
            <w:pPr>
              <w:pStyle w:val="oancuaDanhsach"/>
              <w:spacing w:after="0" w:line="240" w:lineRule="auto"/>
              <w:ind w:left="0"/>
              <w:jc w:val="center"/>
              <w:rPr>
                <w:rFonts w:ascii="Times New Roman" w:hAnsi="Times New Roman"/>
                <w:b/>
                <w:sz w:val="24"/>
                <w:szCs w:val="24"/>
              </w:rPr>
            </w:pPr>
            <w:r w:rsidRPr="00DE64CF">
              <w:rPr>
                <w:rFonts w:ascii="Times New Roman" w:hAnsi="Times New Roman"/>
                <w:b/>
                <w:sz w:val="24"/>
                <w:szCs w:val="24"/>
              </w:rPr>
              <w:t>Kiểu</w:t>
            </w:r>
          </w:p>
        </w:tc>
        <w:tc>
          <w:tcPr>
            <w:tcW w:w="23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Pr="00DE64CF" w:rsidRDefault="00242BD2" w:rsidP="00A37BAB">
            <w:pPr>
              <w:pStyle w:val="oancuaDanhsach"/>
              <w:spacing w:after="0" w:line="240" w:lineRule="auto"/>
              <w:ind w:left="0"/>
              <w:jc w:val="center"/>
              <w:rPr>
                <w:rFonts w:ascii="Times New Roman" w:hAnsi="Times New Roman"/>
                <w:b/>
                <w:sz w:val="24"/>
                <w:szCs w:val="24"/>
              </w:rPr>
            </w:pPr>
            <w:r w:rsidRPr="00DE64CF">
              <w:rPr>
                <w:rFonts w:ascii="Times New Roman" w:hAnsi="Times New Roman"/>
                <w:b/>
                <w:sz w:val="24"/>
                <w:szCs w:val="24"/>
              </w:rPr>
              <w:t>Ràng buộc</w:t>
            </w:r>
          </w:p>
        </w:tc>
        <w:tc>
          <w:tcPr>
            <w:tcW w:w="24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Pr="00DE64CF" w:rsidRDefault="00242BD2" w:rsidP="00A37BAB">
            <w:pPr>
              <w:pStyle w:val="oancuaDanhsach"/>
              <w:spacing w:after="0" w:line="240" w:lineRule="auto"/>
              <w:ind w:left="0"/>
              <w:jc w:val="center"/>
              <w:rPr>
                <w:rFonts w:ascii="Times New Roman" w:hAnsi="Times New Roman"/>
                <w:b/>
                <w:sz w:val="24"/>
                <w:szCs w:val="24"/>
              </w:rPr>
            </w:pPr>
            <w:r w:rsidRPr="00DE64CF">
              <w:rPr>
                <w:rFonts w:ascii="Times New Roman" w:hAnsi="Times New Roman"/>
                <w:b/>
                <w:sz w:val="24"/>
                <w:szCs w:val="24"/>
              </w:rPr>
              <w:t>Chức năng</w:t>
            </w:r>
          </w:p>
        </w:tc>
      </w:tr>
      <w:tr w:rsidR="00242BD2" w:rsidTr="0003522A">
        <w:tblPrEx>
          <w:tblCellMar>
            <w:top w:w="0" w:type="dxa"/>
            <w:bottom w:w="0" w:type="dxa"/>
          </w:tblCellMar>
        </w:tblPrEx>
        <w:tc>
          <w:tcPr>
            <w:tcW w:w="8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pStyle w:val="oancuaDanhsach"/>
              <w:spacing w:after="0" w:line="240" w:lineRule="auto"/>
              <w:ind w:left="0"/>
              <w:jc w:val="center"/>
              <w:rPr>
                <w:rFonts w:ascii="Times New Roman" w:hAnsi="Times New Roman"/>
                <w:sz w:val="24"/>
                <w:szCs w:val="24"/>
              </w:rPr>
            </w:pPr>
            <w:r>
              <w:rPr>
                <w:rFonts w:ascii="Times New Roman" w:hAnsi="Times New Roman"/>
                <w:sz w:val="24"/>
                <w:szCs w:val="24"/>
              </w:rPr>
              <w:t>1</w:t>
            </w:r>
          </w:p>
        </w:tc>
        <w:tc>
          <w:tcPr>
            <w:tcW w:w="12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pStyle w:val="oancuaDanhsach"/>
              <w:spacing w:after="0" w:line="240" w:lineRule="auto"/>
              <w:ind w:left="0"/>
              <w:jc w:val="both"/>
              <w:rPr>
                <w:rFonts w:ascii="Times New Roman" w:hAnsi="Times New Roman"/>
                <w:sz w:val="24"/>
                <w:szCs w:val="24"/>
              </w:rPr>
            </w:pPr>
            <w:r>
              <w:rPr>
                <w:rFonts w:ascii="Times New Roman" w:hAnsi="Times New Roman"/>
                <w:sz w:val="24"/>
                <w:szCs w:val="24"/>
              </w:rPr>
              <w:t xml:space="preserve">Tra cứu </w:t>
            </w: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pStyle w:val="oancuaDanhsach"/>
              <w:spacing w:after="0" w:line="240" w:lineRule="auto"/>
              <w:ind w:left="0"/>
              <w:jc w:val="both"/>
              <w:rPr>
                <w:rFonts w:ascii="Times New Roman" w:hAnsi="Times New Roman"/>
                <w:sz w:val="24"/>
                <w:szCs w:val="24"/>
              </w:rPr>
            </w:pPr>
            <w:r>
              <w:rPr>
                <w:rFonts w:ascii="Times New Roman" w:hAnsi="Times New Roman"/>
                <w:sz w:val="24"/>
                <w:szCs w:val="24"/>
              </w:rPr>
              <w:t>TextBox</w:t>
            </w:r>
          </w:p>
        </w:tc>
        <w:tc>
          <w:tcPr>
            <w:tcW w:w="23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pStyle w:val="oancuaDanhsach"/>
              <w:spacing w:after="0" w:line="240" w:lineRule="auto"/>
              <w:ind w:left="0"/>
              <w:jc w:val="both"/>
              <w:rPr>
                <w:rFonts w:ascii="Times New Roman" w:hAnsi="Times New Roman"/>
                <w:sz w:val="24"/>
                <w:szCs w:val="24"/>
              </w:rPr>
            </w:pPr>
            <w:r>
              <w:rPr>
                <w:rFonts w:ascii="Times New Roman" w:hAnsi="Times New Roman"/>
                <w:sz w:val="24"/>
                <w:szCs w:val="24"/>
              </w:rPr>
              <w:t xml:space="preserve">Phải nhập theo checkBox đã chọn </w:t>
            </w:r>
          </w:p>
        </w:tc>
        <w:tc>
          <w:tcPr>
            <w:tcW w:w="24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pStyle w:val="oancuaDanhsach"/>
              <w:spacing w:after="0" w:line="240" w:lineRule="auto"/>
              <w:ind w:left="0"/>
              <w:jc w:val="both"/>
              <w:rPr>
                <w:rFonts w:ascii="Times New Roman" w:hAnsi="Times New Roman"/>
                <w:sz w:val="24"/>
                <w:szCs w:val="24"/>
              </w:rPr>
            </w:pPr>
            <w:r>
              <w:rPr>
                <w:rFonts w:ascii="Times New Roman" w:hAnsi="Times New Roman"/>
                <w:sz w:val="24"/>
                <w:szCs w:val="24"/>
              </w:rPr>
              <w:t>Nhập mã nhân viên, tên nhân viên hoặc số điện thoại để tra cứu.</w:t>
            </w:r>
          </w:p>
        </w:tc>
      </w:tr>
      <w:tr w:rsidR="00242BD2" w:rsidTr="0003522A">
        <w:tblPrEx>
          <w:tblCellMar>
            <w:top w:w="0" w:type="dxa"/>
            <w:bottom w:w="0" w:type="dxa"/>
          </w:tblCellMar>
        </w:tblPrEx>
        <w:tc>
          <w:tcPr>
            <w:tcW w:w="8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pStyle w:val="oancuaDanhsach"/>
              <w:spacing w:after="0" w:line="240" w:lineRule="auto"/>
              <w:ind w:left="0"/>
              <w:jc w:val="center"/>
              <w:rPr>
                <w:rFonts w:ascii="Times New Roman" w:hAnsi="Times New Roman"/>
                <w:sz w:val="24"/>
                <w:szCs w:val="24"/>
              </w:rPr>
            </w:pPr>
            <w:r>
              <w:rPr>
                <w:rFonts w:ascii="Times New Roman" w:hAnsi="Times New Roman"/>
                <w:sz w:val="24"/>
                <w:szCs w:val="24"/>
              </w:rPr>
              <w:t>2</w:t>
            </w:r>
          </w:p>
        </w:tc>
        <w:tc>
          <w:tcPr>
            <w:tcW w:w="12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pStyle w:val="oancuaDanhsach"/>
              <w:spacing w:after="0" w:line="240" w:lineRule="auto"/>
              <w:ind w:left="0"/>
              <w:jc w:val="both"/>
              <w:rPr>
                <w:rFonts w:ascii="Times New Roman" w:hAnsi="Times New Roman"/>
                <w:sz w:val="24"/>
                <w:szCs w:val="24"/>
              </w:rPr>
            </w:pPr>
            <w:r>
              <w:rPr>
                <w:rFonts w:ascii="Times New Roman" w:hAnsi="Times New Roman"/>
                <w:sz w:val="24"/>
                <w:szCs w:val="24"/>
              </w:rPr>
              <w:t xml:space="preserve">Mã nhân viên </w:t>
            </w: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pStyle w:val="oancuaDanhsach"/>
              <w:spacing w:after="0" w:line="240" w:lineRule="auto"/>
              <w:ind w:left="0"/>
              <w:jc w:val="both"/>
              <w:rPr>
                <w:rFonts w:ascii="Times New Roman" w:hAnsi="Times New Roman"/>
                <w:sz w:val="24"/>
                <w:szCs w:val="24"/>
              </w:rPr>
            </w:pPr>
            <w:r>
              <w:rPr>
                <w:rFonts w:ascii="Times New Roman" w:hAnsi="Times New Roman"/>
                <w:sz w:val="24"/>
                <w:szCs w:val="24"/>
              </w:rPr>
              <w:t>CheckBox</w:t>
            </w:r>
          </w:p>
        </w:tc>
        <w:tc>
          <w:tcPr>
            <w:tcW w:w="23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pStyle w:val="oancuaDanhsach"/>
              <w:spacing w:after="0" w:line="240" w:lineRule="auto"/>
              <w:ind w:left="0"/>
              <w:jc w:val="both"/>
              <w:rPr>
                <w:rFonts w:ascii="Times New Roman" w:hAnsi="Times New Roman"/>
                <w:sz w:val="24"/>
                <w:szCs w:val="24"/>
              </w:rPr>
            </w:pPr>
          </w:p>
        </w:tc>
        <w:tc>
          <w:tcPr>
            <w:tcW w:w="24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pStyle w:val="oancuaDanhsach"/>
              <w:spacing w:after="0" w:line="240" w:lineRule="auto"/>
              <w:ind w:left="0"/>
              <w:jc w:val="both"/>
              <w:rPr>
                <w:rFonts w:ascii="Times New Roman" w:hAnsi="Times New Roman"/>
                <w:sz w:val="24"/>
                <w:szCs w:val="24"/>
              </w:rPr>
            </w:pPr>
            <w:r>
              <w:rPr>
                <w:rFonts w:ascii="Times New Roman" w:hAnsi="Times New Roman"/>
                <w:sz w:val="24"/>
                <w:szCs w:val="24"/>
              </w:rPr>
              <w:t>Nhập Mã nhân viên.</w:t>
            </w:r>
          </w:p>
        </w:tc>
      </w:tr>
      <w:tr w:rsidR="00242BD2" w:rsidTr="0003522A">
        <w:tblPrEx>
          <w:tblCellMar>
            <w:top w:w="0" w:type="dxa"/>
            <w:bottom w:w="0" w:type="dxa"/>
          </w:tblCellMar>
        </w:tblPrEx>
        <w:tc>
          <w:tcPr>
            <w:tcW w:w="8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pStyle w:val="oancuaDanhsach"/>
              <w:spacing w:after="0" w:line="240" w:lineRule="auto"/>
              <w:ind w:left="0"/>
              <w:jc w:val="center"/>
              <w:rPr>
                <w:rFonts w:ascii="Times New Roman" w:hAnsi="Times New Roman"/>
                <w:sz w:val="24"/>
                <w:szCs w:val="24"/>
              </w:rPr>
            </w:pPr>
            <w:r>
              <w:rPr>
                <w:rFonts w:ascii="Times New Roman" w:hAnsi="Times New Roman"/>
                <w:sz w:val="24"/>
                <w:szCs w:val="24"/>
              </w:rPr>
              <w:t>3</w:t>
            </w:r>
          </w:p>
        </w:tc>
        <w:tc>
          <w:tcPr>
            <w:tcW w:w="12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pStyle w:val="oancuaDanhsach"/>
              <w:spacing w:after="0" w:line="240" w:lineRule="auto"/>
              <w:ind w:left="0"/>
              <w:jc w:val="both"/>
              <w:rPr>
                <w:rFonts w:ascii="Times New Roman" w:hAnsi="Times New Roman"/>
                <w:sz w:val="24"/>
                <w:szCs w:val="24"/>
              </w:rPr>
            </w:pPr>
            <w:r>
              <w:rPr>
                <w:rFonts w:ascii="Times New Roman" w:hAnsi="Times New Roman"/>
                <w:sz w:val="24"/>
                <w:szCs w:val="24"/>
              </w:rPr>
              <w:t xml:space="preserve">Tên nhân viên  </w:t>
            </w: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pStyle w:val="oancuaDanhsach"/>
              <w:spacing w:after="0" w:line="240" w:lineRule="auto"/>
              <w:ind w:left="0"/>
              <w:jc w:val="both"/>
              <w:rPr>
                <w:rFonts w:ascii="Times New Roman" w:hAnsi="Times New Roman"/>
                <w:sz w:val="24"/>
                <w:szCs w:val="24"/>
              </w:rPr>
            </w:pPr>
            <w:r>
              <w:rPr>
                <w:rFonts w:ascii="Times New Roman" w:hAnsi="Times New Roman"/>
                <w:sz w:val="24"/>
                <w:szCs w:val="24"/>
              </w:rPr>
              <w:t>CheckBox</w:t>
            </w:r>
          </w:p>
        </w:tc>
        <w:tc>
          <w:tcPr>
            <w:tcW w:w="23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pStyle w:val="oancuaDanhsach"/>
              <w:spacing w:after="0" w:line="240" w:lineRule="auto"/>
              <w:ind w:left="0"/>
              <w:jc w:val="both"/>
              <w:rPr>
                <w:rFonts w:ascii="Times New Roman" w:hAnsi="Times New Roman"/>
                <w:sz w:val="24"/>
                <w:szCs w:val="24"/>
              </w:rPr>
            </w:pPr>
            <w:r>
              <w:rPr>
                <w:rFonts w:ascii="Times New Roman" w:hAnsi="Times New Roman"/>
                <w:sz w:val="24"/>
                <w:szCs w:val="24"/>
              </w:rPr>
              <w:t>Tên khách hàng phải là chữ, không có các kí tự đặc biệt và số.</w:t>
            </w:r>
          </w:p>
        </w:tc>
        <w:tc>
          <w:tcPr>
            <w:tcW w:w="24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pStyle w:val="oancuaDanhsach"/>
              <w:spacing w:after="0" w:line="240" w:lineRule="auto"/>
              <w:ind w:left="0"/>
              <w:jc w:val="both"/>
              <w:rPr>
                <w:rFonts w:ascii="Times New Roman" w:hAnsi="Times New Roman"/>
                <w:sz w:val="24"/>
                <w:szCs w:val="24"/>
              </w:rPr>
            </w:pPr>
            <w:r>
              <w:rPr>
                <w:rFonts w:ascii="Times New Roman" w:hAnsi="Times New Roman"/>
                <w:sz w:val="24"/>
                <w:szCs w:val="24"/>
              </w:rPr>
              <w:t>Nhập Tên nhân viên.</w:t>
            </w:r>
          </w:p>
        </w:tc>
      </w:tr>
      <w:tr w:rsidR="00242BD2" w:rsidTr="0003522A">
        <w:tblPrEx>
          <w:tblCellMar>
            <w:top w:w="0" w:type="dxa"/>
            <w:bottom w:w="0" w:type="dxa"/>
          </w:tblCellMar>
        </w:tblPrEx>
        <w:tc>
          <w:tcPr>
            <w:tcW w:w="8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pStyle w:val="oancuaDanhsach"/>
              <w:spacing w:after="0" w:line="240" w:lineRule="auto"/>
              <w:ind w:left="0"/>
              <w:jc w:val="center"/>
              <w:rPr>
                <w:rFonts w:ascii="Times New Roman" w:hAnsi="Times New Roman"/>
                <w:color w:val="010101"/>
                <w:sz w:val="24"/>
                <w:szCs w:val="24"/>
              </w:rPr>
            </w:pPr>
            <w:r>
              <w:rPr>
                <w:rFonts w:ascii="Times New Roman" w:hAnsi="Times New Roman"/>
                <w:color w:val="010101"/>
                <w:sz w:val="24"/>
                <w:szCs w:val="24"/>
              </w:rPr>
              <w:t>4</w:t>
            </w:r>
          </w:p>
        </w:tc>
        <w:tc>
          <w:tcPr>
            <w:tcW w:w="12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pStyle w:val="oancuaDanhsach"/>
              <w:spacing w:after="0" w:line="240" w:lineRule="auto"/>
              <w:ind w:left="0"/>
              <w:jc w:val="both"/>
              <w:rPr>
                <w:rFonts w:ascii="Times New Roman" w:hAnsi="Times New Roman"/>
                <w:color w:val="010101"/>
                <w:sz w:val="24"/>
                <w:szCs w:val="24"/>
              </w:rPr>
            </w:pPr>
            <w:r>
              <w:rPr>
                <w:rFonts w:ascii="Times New Roman" w:hAnsi="Times New Roman"/>
                <w:color w:val="010101"/>
                <w:sz w:val="24"/>
                <w:szCs w:val="24"/>
              </w:rPr>
              <w:t xml:space="preserve">Số điện thoại. </w:t>
            </w: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pStyle w:val="oancuaDanhsach"/>
              <w:spacing w:after="0" w:line="240" w:lineRule="auto"/>
              <w:ind w:left="0"/>
              <w:jc w:val="both"/>
            </w:pPr>
            <w:r>
              <w:rPr>
                <w:rFonts w:ascii="Times New Roman" w:hAnsi="Times New Roman"/>
                <w:sz w:val="24"/>
                <w:szCs w:val="24"/>
              </w:rPr>
              <w:t>CheckBox</w:t>
            </w:r>
          </w:p>
        </w:tc>
        <w:tc>
          <w:tcPr>
            <w:tcW w:w="23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pStyle w:val="oancuaDanhsach"/>
              <w:spacing w:after="0" w:line="240" w:lineRule="auto"/>
              <w:ind w:left="0"/>
              <w:jc w:val="both"/>
            </w:pPr>
            <w:r>
              <w:rPr>
                <w:rFonts w:ascii="Times New Roman" w:hAnsi="Times New Roman"/>
                <w:sz w:val="24"/>
                <w:szCs w:val="24"/>
              </w:rPr>
              <w:t>Số điện thoại phải là số, không có các kí tự đặc biệt và chữ.</w:t>
            </w:r>
          </w:p>
        </w:tc>
        <w:tc>
          <w:tcPr>
            <w:tcW w:w="24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pStyle w:val="oancuaDanhsach"/>
              <w:spacing w:after="0" w:line="240" w:lineRule="auto"/>
              <w:ind w:left="0"/>
              <w:jc w:val="both"/>
              <w:rPr>
                <w:rFonts w:ascii="Times New Roman" w:hAnsi="Times New Roman"/>
                <w:color w:val="010101"/>
                <w:sz w:val="24"/>
                <w:szCs w:val="24"/>
              </w:rPr>
            </w:pPr>
            <w:r>
              <w:rPr>
                <w:rFonts w:ascii="Times New Roman" w:hAnsi="Times New Roman"/>
                <w:color w:val="010101"/>
                <w:sz w:val="24"/>
                <w:szCs w:val="24"/>
              </w:rPr>
              <w:t>Hiện thị thông tin nhân viên khi tra cứu xong.</w:t>
            </w:r>
          </w:p>
        </w:tc>
      </w:tr>
      <w:tr w:rsidR="00242BD2" w:rsidTr="0003522A">
        <w:tblPrEx>
          <w:tblCellMar>
            <w:top w:w="0" w:type="dxa"/>
            <w:bottom w:w="0" w:type="dxa"/>
          </w:tblCellMar>
        </w:tblPrEx>
        <w:tc>
          <w:tcPr>
            <w:tcW w:w="8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pStyle w:val="oancuaDanhsach"/>
              <w:spacing w:after="0" w:line="240" w:lineRule="auto"/>
              <w:ind w:left="0"/>
              <w:jc w:val="center"/>
              <w:rPr>
                <w:rFonts w:ascii="Times New Roman" w:hAnsi="Times New Roman"/>
                <w:color w:val="010101"/>
                <w:sz w:val="24"/>
                <w:szCs w:val="24"/>
              </w:rPr>
            </w:pPr>
            <w:r>
              <w:rPr>
                <w:rFonts w:ascii="Times New Roman" w:hAnsi="Times New Roman"/>
                <w:color w:val="010101"/>
                <w:sz w:val="24"/>
                <w:szCs w:val="24"/>
              </w:rPr>
              <w:t>7</w:t>
            </w:r>
          </w:p>
        </w:tc>
        <w:tc>
          <w:tcPr>
            <w:tcW w:w="12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pStyle w:val="oancuaDanhsach"/>
              <w:spacing w:after="0" w:line="240" w:lineRule="auto"/>
              <w:ind w:left="0"/>
              <w:jc w:val="both"/>
              <w:rPr>
                <w:rFonts w:ascii="Times New Roman" w:hAnsi="Times New Roman"/>
                <w:color w:val="010101"/>
                <w:sz w:val="24"/>
                <w:szCs w:val="24"/>
              </w:rPr>
            </w:pPr>
            <w:r>
              <w:rPr>
                <w:rFonts w:ascii="Times New Roman" w:hAnsi="Times New Roman"/>
                <w:color w:val="010101"/>
                <w:sz w:val="24"/>
                <w:szCs w:val="24"/>
              </w:rPr>
              <w:t>Danh sách nhân viên</w:t>
            </w: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pStyle w:val="oancuaDanhsach"/>
              <w:spacing w:after="0" w:line="240" w:lineRule="auto"/>
              <w:ind w:left="0"/>
              <w:jc w:val="both"/>
              <w:rPr>
                <w:rFonts w:ascii="Times New Roman" w:hAnsi="Times New Roman"/>
                <w:color w:val="010101"/>
                <w:sz w:val="24"/>
                <w:szCs w:val="24"/>
              </w:rPr>
            </w:pPr>
            <w:r>
              <w:rPr>
                <w:rFonts w:ascii="Times New Roman" w:hAnsi="Times New Roman"/>
                <w:color w:val="010101"/>
                <w:sz w:val="24"/>
                <w:szCs w:val="24"/>
              </w:rPr>
              <w:t>Datagirdview</w:t>
            </w:r>
          </w:p>
        </w:tc>
        <w:tc>
          <w:tcPr>
            <w:tcW w:w="23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pStyle w:val="oancuaDanhsach"/>
              <w:spacing w:after="0" w:line="240" w:lineRule="auto"/>
              <w:ind w:left="0"/>
              <w:jc w:val="both"/>
              <w:rPr>
                <w:rFonts w:ascii="Times New Roman" w:hAnsi="Times New Roman"/>
                <w:color w:val="010101"/>
                <w:sz w:val="24"/>
                <w:szCs w:val="24"/>
              </w:rPr>
            </w:pPr>
          </w:p>
        </w:tc>
        <w:tc>
          <w:tcPr>
            <w:tcW w:w="24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42BD2" w:rsidRDefault="00242BD2" w:rsidP="00A37BAB">
            <w:pPr>
              <w:pStyle w:val="oancuaDanhsach"/>
              <w:spacing w:after="0" w:line="240" w:lineRule="auto"/>
              <w:ind w:left="0"/>
              <w:jc w:val="both"/>
              <w:rPr>
                <w:rFonts w:ascii="Times New Roman" w:hAnsi="Times New Roman"/>
                <w:color w:val="010101"/>
                <w:sz w:val="24"/>
                <w:szCs w:val="24"/>
              </w:rPr>
            </w:pPr>
            <w:r>
              <w:rPr>
                <w:rFonts w:ascii="Times New Roman" w:hAnsi="Times New Roman"/>
                <w:color w:val="010101"/>
                <w:sz w:val="24"/>
                <w:szCs w:val="24"/>
              </w:rPr>
              <w:t>Hiện thị danh sách nhân viên.</w:t>
            </w:r>
          </w:p>
        </w:tc>
      </w:tr>
    </w:tbl>
    <w:p w:rsidR="00D26C2A" w:rsidRDefault="00D26C2A" w:rsidP="00242BD2">
      <w:pPr>
        <w:tabs>
          <w:tab w:val="left" w:pos="1170"/>
        </w:tabs>
        <w:ind w:left="1080"/>
        <w:jc w:val="both"/>
        <w:outlineLvl w:val="2"/>
        <w:rPr>
          <w:rFonts w:ascii="Times New Roman" w:hAnsi="Times New Roman"/>
          <w:b/>
          <w:sz w:val="24"/>
          <w:szCs w:val="24"/>
        </w:rPr>
      </w:pPr>
      <w:r>
        <w:rPr>
          <w:rFonts w:ascii="Times New Roman" w:hAnsi="Times New Roman"/>
          <w:b/>
          <w:sz w:val="24"/>
          <w:szCs w:val="24"/>
        </w:rPr>
        <w:br w:type="page"/>
      </w:r>
    </w:p>
    <w:p w:rsidR="00242BD2" w:rsidRDefault="00D26C2A" w:rsidP="00E43E4A">
      <w:pPr>
        <w:pStyle w:val="oancuaDanhsach"/>
        <w:numPr>
          <w:ilvl w:val="2"/>
          <w:numId w:val="10"/>
        </w:numPr>
        <w:tabs>
          <w:tab w:val="left" w:pos="1170"/>
        </w:tabs>
        <w:jc w:val="both"/>
        <w:outlineLvl w:val="3"/>
        <w:rPr>
          <w:rFonts w:ascii="Times New Roman" w:hAnsi="Times New Roman"/>
          <w:b/>
          <w:sz w:val="24"/>
          <w:szCs w:val="24"/>
        </w:rPr>
      </w:pPr>
      <w:bookmarkStart w:id="43" w:name="_Toc518344014"/>
      <w:r>
        <w:rPr>
          <w:rFonts w:ascii="Times New Roman" w:hAnsi="Times New Roman"/>
          <w:b/>
          <w:sz w:val="24"/>
          <w:szCs w:val="24"/>
        </w:rPr>
        <w:lastRenderedPageBreak/>
        <w:t>Màn hình Lập báo cáo</w:t>
      </w:r>
      <w:bookmarkEnd w:id="43"/>
    </w:p>
    <w:p w:rsidR="00D26C2A" w:rsidRDefault="00D26C2A" w:rsidP="009B6382">
      <w:pPr>
        <w:pStyle w:val="oancuaDanhsach"/>
        <w:tabs>
          <w:tab w:val="left" w:pos="1170"/>
        </w:tabs>
        <w:ind w:left="540"/>
        <w:jc w:val="both"/>
        <w:rPr>
          <w:rFonts w:ascii="Times New Roman" w:hAnsi="Times New Roman"/>
          <w:b/>
          <w:sz w:val="24"/>
          <w:szCs w:val="24"/>
        </w:rPr>
      </w:pPr>
      <w:r>
        <w:rPr>
          <w:rFonts w:ascii="Times New Roman" w:hAnsi="Times New Roman"/>
          <w:noProof/>
          <w:sz w:val="24"/>
          <w:szCs w:val="24"/>
        </w:rPr>
        <w:drawing>
          <wp:inline distT="0" distB="0" distL="0" distR="0" wp14:anchorId="7834195D" wp14:editId="01BDF542">
            <wp:extent cx="5943600" cy="2872105"/>
            <wp:effectExtent l="0" t="0" r="0" b="4445"/>
            <wp:docPr id="487" name="Picture 87" descr="https://documents.lucidchart.com/documents/ece8132d-6206-4c98-82dd-109ead818ce5/pages/0_0?a=3852&amp;x=274&amp;y=538&amp;w=1012&amp;h=489&amp;store=1&amp;accept=image%2F*&amp;auth=LCA%20ad1bf718e9bbe16a40020acbe9a61c6f29a42d90-ts%3D15305092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a:stretch>
                      <a:fillRect/>
                    </a:stretch>
                  </pic:blipFill>
                  <pic:spPr>
                    <a:xfrm>
                      <a:off x="0" y="0"/>
                      <a:ext cx="5943600" cy="2872105"/>
                    </a:xfrm>
                    <a:prstGeom prst="rect">
                      <a:avLst/>
                    </a:prstGeom>
                    <a:noFill/>
                    <a:ln>
                      <a:noFill/>
                      <a:prstDash/>
                    </a:ln>
                  </pic:spPr>
                </pic:pic>
              </a:graphicData>
            </a:graphic>
          </wp:inline>
        </w:drawing>
      </w:r>
    </w:p>
    <w:p w:rsidR="00D26C2A" w:rsidRDefault="00D26C2A" w:rsidP="00E43E4A">
      <w:pPr>
        <w:pStyle w:val="oancuaDanhsach"/>
        <w:numPr>
          <w:ilvl w:val="0"/>
          <w:numId w:val="45"/>
        </w:numPr>
        <w:autoSpaceDN w:val="0"/>
        <w:spacing w:after="0" w:line="360" w:lineRule="auto"/>
        <w:ind w:left="1440"/>
        <w:contextualSpacing w:val="0"/>
        <w:rPr>
          <w:rFonts w:ascii="Times New Roman" w:hAnsi="Times New Roman"/>
          <w:b/>
          <w:sz w:val="24"/>
          <w:szCs w:val="24"/>
        </w:rPr>
      </w:pPr>
      <w:r>
        <w:rPr>
          <w:rFonts w:ascii="Times New Roman" w:hAnsi="Times New Roman"/>
          <w:b/>
          <w:sz w:val="24"/>
          <w:szCs w:val="24"/>
        </w:rPr>
        <w:t>Danh sách các biến cố và xử lý tương ứng trên màn hình</w:t>
      </w:r>
    </w:p>
    <w:tbl>
      <w:tblPr>
        <w:tblW w:w="8370" w:type="dxa"/>
        <w:tblInd w:w="625" w:type="dxa"/>
        <w:tblLayout w:type="fixed"/>
        <w:tblCellMar>
          <w:left w:w="10" w:type="dxa"/>
          <w:right w:w="10" w:type="dxa"/>
        </w:tblCellMar>
        <w:tblLook w:val="04A0" w:firstRow="1" w:lastRow="0" w:firstColumn="1" w:lastColumn="0" w:noHBand="0" w:noVBand="1"/>
      </w:tblPr>
      <w:tblGrid>
        <w:gridCol w:w="719"/>
        <w:gridCol w:w="2701"/>
        <w:gridCol w:w="4950"/>
      </w:tblGrid>
      <w:tr w:rsidR="00D26C2A" w:rsidTr="0003522A">
        <w:tblPrEx>
          <w:tblCellMar>
            <w:top w:w="0" w:type="dxa"/>
            <w:bottom w:w="0" w:type="dxa"/>
          </w:tblCellMar>
        </w:tblPrEx>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Pr="00DE64CF" w:rsidRDefault="00D26C2A" w:rsidP="00A37BAB">
            <w:pPr>
              <w:rPr>
                <w:rFonts w:ascii="Times New Roman" w:hAnsi="Times New Roman"/>
                <w:b/>
                <w:sz w:val="24"/>
                <w:szCs w:val="24"/>
              </w:rPr>
            </w:pPr>
            <w:r w:rsidRPr="00DE64CF">
              <w:rPr>
                <w:rFonts w:ascii="Times New Roman" w:hAnsi="Times New Roman"/>
                <w:b/>
                <w:sz w:val="24"/>
                <w:szCs w:val="24"/>
              </w:rPr>
              <w:t>STT</w:t>
            </w:r>
          </w:p>
        </w:tc>
        <w:tc>
          <w:tcPr>
            <w:tcW w:w="2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Pr="00DE64CF" w:rsidRDefault="00D26C2A" w:rsidP="00A37BAB">
            <w:pPr>
              <w:jc w:val="center"/>
              <w:rPr>
                <w:rFonts w:ascii="Times New Roman" w:hAnsi="Times New Roman"/>
                <w:b/>
                <w:sz w:val="24"/>
                <w:szCs w:val="24"/>
              </w:rPr>
            </w:pPr>
            <w:r w:rsidRPr="00DE64CF">
              <w:rPr>
                <w:rFonts w:ascii="Times New Roman" w:hAnsi="Times New Roman"/>
                <w:b/>
                <w:sz w:val="24"/>
                <w:szCs w:val="24"/>
              </w:rPr>
              <w:t>Biến cố</w:t>
            </w:r>
          </w:p>
        </w:tc>
        <w:tc>
          <w:tcPr>
            <w:tcW w:w="49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Pr="00DE64CF" w:rsidRDefault="00D26C2A" w:rsidP="00A37BAB">
            <w:pPr>
              <w:jc w:val="center"/>
              <w:rPr>
                <w:rFonts w:ascii="Times New Roman" w:hAnsi="Times New Roman"/>
                <w:b/>
                <w:sz w:val="24"/>
                <w:szCs w:val="24"/>
              </w:rPr>
            </w:pPr>
            <w:r w:rsidRPr="00DE64CF">
              <w:rPr>
                <w:rFonts w:ascii="Times New Roman" w:hAnsi="Times New Roman"/>
                <w:b/>
                <w:sz w:val="24"/>
                <w:szCs w:val="24"/>
              </w:rPr>
              <w:t>Xử lý</w:t>
            </w:r>
          </w:p>
        </w:tc>
      </w:tr>
      <w:tr w:rsidR="00D26C2A" w:rsidTr="0003522A">
        <w:tblPrEx>
          <w:tblCellMar>
            <w:top w:w="0" w:type="dxa"/>
            <w:bottom w:w="0" w:type="dxa"/>
          </w:tblCellMar>
        </w:tblPrEx>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jc w:val="center"/>
              <w:rPr>
                <w:rFonts w:ascii="Times New Roman" w:hAnsi="Times New Roman"/>
                <w:sz w:val="24"/>
                <w:szCs w:val="24"/>
              </w:rPr>
            </w:pPr>
            <w:r>
              <w:rPr>
                <w:rFonts w:ascii="Times New Roman" w:hAnsi="Times New Roman"/>
                <w:sz w:val="24"/>
                <w:szCs w:val="24"/>
              </w:rPr>
              <w:t>6</w:t>
            </w:r>
          </w:p>
        </w:tc>
        <w:tc>
          <w:tcPr>
            <w:tcW w:w="2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jc w:val="both"/>
              <w:rPr>
                <w:rFonts w:ascii="Times New Roman" w:hAnsi="Times New Roman"/>
                <w:sz w:val="24"/>
                <w:szCs w:val="24"/>
              </w:rPr>
            </w:pPr>
            <w:r>
              <w:rPr>
                <w:rFonts w:ascii="Times New Roman" w:hAnsi="Times New Roman"/>
                <w:sz w:val="24"/>
                <w:szCs w:val="24"/>
              </w:rPr>
              <w:t xml:space="preserve">Nhấn vào button Lưu </w:t>
            </w:r>
          </w:p>
        </w:tc>
        <w:tc>
          <w:tcPr>
            <w:tcW w:w="49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jc w:val="both"/>
              <w:rPr>
                <w:rFonts w:ascii="Times New Roman" w:hAnsi="Times New Roman"/>
                <w:sz w:val="24"/>
                <w:szCs w:val="24"/>
              </w:rPr>
            </w:pPr>
            <w:r>
              <w:rPr>
                <w:rFonts w:ascii="Times New Roman" w:hAnsi="Times New Roman"/>
                <w:sz w:val="24"/>
                <w:szCs w:val="24"/>
              </w:rPr>
              <w:t>Lưu lại thông tin báo cáo vào cơ sở dữ liệu.</w:t>
            </w:r>
          </w:p>
        </w:tc>
      </w:tr>
      <w:tr w:rsidR="00D26C2A" w:rsidTr="0003522A">
        <w:tblPrEx>
          <w:tblCellMar>
            <w:top w:w="0" w:type="dxa"/>
            <w:bottom w:w="0" w:type="dxa"/>
          </w:tblCellMar>
        </w:tblPrEx>
        <w:trPr>
          <w:trHeight w:val="548"/>
        </w:trPr>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jc w:val="center"/>
              <w:rPr>
                <w:rFonts w:ascii="Times New Roman" w:hAnsi="Times New Roman"/>
                <w:sz w:val="24"/>
                <w:szCs w:val="24"/>
              </w:rPr>
            </w:pPr>
            <w:r>
              <w:rPr>
                <w:rFonts w:ascii="Times New Roman" w:hAnsi="Times New Roman"/>
                <w:sz w:val="24"/>
                <w:szCs w:val="24"/>
              </w:rPr>
              <w:t>7</w:t>
            </w:r>
          </w:p>
        </w:tc>
        <w:tc>
          <w:tcPr>
            <w:tcW w:w="2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jc w:val="both"/>
              <w:rPr>
                <w:rFonts w:ascii="Times New Roman" w:hAnsi="Times New Roman"/>
                <w:sz w:val="24"/>
                <w:szCs w:val="24"/>
              </w:rPr>
            </w:pPr>
            <w:r>
              <w:rPr>
                <w:rFonts w:ascii="Times New Roman" w:hAnsi="Times New Roman"/>
                <w:sz w:val="24"/>
                <w:szCs w:val="24"/>
              </w:rPr>
              <w:t>Nhấ</w:t>
            </w:r>
            <w:r w:rsidR="00DE64CF">
              <w:rPr>
                <w:rFonts w:ascii="Times New Roman" w:hAnsi="Times New Roman"/>
                <w:sz w:val="24"/>
                <w:szCs w:val="24"/>
              </w:rPr>
              <w:t>n vào button</w:t>
            </w:r>
            <w:r w:rsidR="0003522A">
              <w:rPr>
                <w:rFonts w:ascii="Times New Roman" w:hAnsi="Times New Roman"/>
                <w:sz w:val="24"/>
                <w:szCs w:val="24"/>
              </w:rPr>
              <w:t xml:space="preserve"> Thoát.</w:t>
            </w:r>
          </w:p>
        </w:tc>
        <w:tc>
          <w:tcPr>
            <w:tcW w:w="49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jc w:val="both"/>
              <w:rPr>
                <w:rFonts w:ascii="Times New Roman" w:hAnsi="Times New Roman"/>
                <w:sz w:val="24"/>
                <w:szCs w:val="24"/>
              </w:rPr>
            </w:pPr>
            <w:r>
              <w:rPr>
                <w:rFonts w:ascii="Times New Roman" w:hAnsi="Times New Roman"/>
                <w:sz w:val="24"/>
                <w:szCs w:val="24"/>
              </w:rPr>
              <w:t>Thoát form hiện tại quay lại form Màn hình chính</w:t>
            </w:r>
          </w:p>
        </w:tc>
      </w:tr>
    </w:tbl>
    <w:p w:rsidR="00D26C2A" w:rsidRDefault="00D26C2A" w:rsidP="00D26C2A">
      <w:pPr>
        <w:tabs>
          <w:tab w:val="left" w:pos="1170"/>
        </w:tabs>
        <w:jc w:val="both"/>
        <w:outlineLvl w:val="2"/>
        <w:rPr>
          <w:rFonts w:ascii="Times New Roman" w:hAnsi="Times New Roman"/>
          <w:b/>
          <w:sz w:val="24"/>
          <w:szCs w:val="24"/>
        </w:rPr>
      </w:pPr>
    </w:p>
    <w:p w:rsidR="00D26C2A" w:rsidRDefault="00D26C2A" w:rsidP="00E43E4A">
      <w:pPr>
        <w:pStyle w:val="oancuaDanhsach"/>
        <w:numPr>
          <w:ilvl w:val="0"/>
          <w:numId w:val="45"/>
        </w:numPr>
        <w:tabs>
          <w:tab w:val="left" w:pos="1170"/>
        </w:tabs>
        <w:ind w:left="1440"/>
        <w:jc w:val="both"/>
        <w:rPr>
          <w:rFonts w:ascii="Times New Roman" w:hAnsi="Times New Roman"/>
          <w:b/>
          <w:sz w:val="24"/>
          <w:szCs w:val="24"/>
        </w:rPr>
      </w:pPr>
      <w:r w:rsidRPr="004862A3">
        <w:rPr>
          <w:rFonts w:ascii="Times New Roman" w:hAnsi="Times New Roman"/>
          <w:b/>
          <w:sz w:val="24"/>
          <w:szCs w:val="24"/>
        </w:rPr>
        <w:t>Mô tả các đối tượng trên màn hình</w:t>
      </w:r>
    </w:p>
    <w:p w:rsidR="00D26C2A" w:rsidRDefault="00D26C2A" w:rsidP="00D26C2A">
      <w:pPr>
        <w:pStyle w:val="oancuaDanhsach"/>
        <w:tabs>
          <w:tab w:val="left" w:pos="1170"/>
        </w:tabs>
        <w:ind w:left="1440"/>
        <w:jc w:val="both"/>
        <w:outlineLvl w:val="2"/>
        <w:rPr>
          <w:rFonts w:ascii="Times New Roman" w:hAnsi="Times New Roman"/>
          <w:b/>
          <w:sz w:val="24"/>
          <w:szCs w:val="24"/>
        </w:rPr>
      </w:pPr>
    </w:p>
    <w:tbl>
      <w:tblPr>
        <w:tblW w:w="8370" w:type="dxa"/>
        <w:tblInd w:w="625" w:type="dxa"/>
        <w:tblCellMar>
          <w:left w:w="10" w:type="dxa"/>
          <w:right w:w="10" w:type="dxa"/>
        </w:tblCellMar>
        <w:tblLook w:val="04A0" w:firstRow="1" w:lastRow="0" w:firstColumn="1" w:lastColumn="0" w:noHBand="0" w:noVBand="1"/>
      </w:tblPr>
      <w:tblGrid>
        <w:gridCol w:w="848"/>
        <w:gridCol w:w="1406"/>
        <w:gridCol w:w="1789"/>
        <w:gridCol w:w="2918"/>
        <w:gridCol w:w="1409"/>
      </w:tblGrid>
      <w:tr w:rsidR="00D26C2A" w:rsidTr="0003522A">
        <w:tblPrEx>
          <w:tblCellMar>
            <w:top w:w="0" w:type="dxa"/>
            <w:bottom w:w="0" w:type="dxa"/>
          </w:tblCellMar>
        </w:tblPrEx>
        <w:tc>
          <w:tcPr>
            <w:tcW w:w="8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Pr="00DE64CF" w:rsidRDefault="00D26C2A" w:rsidP="00A37BAB">
            <w:pPr>
              <w:pStyle w:val="oancuaDanhsach"/>
              <w:spacing w:after="0" w:line="240" w:lineRule="auto"/>
              <w:ind w:left="0"/>
              <w:jc w:val="center"/>
              <w:rPr>
                <w:rFonts w:ascii="Times New Roman" w:hAnsi="Times New Roman"/>
                <w:b/>
                <w:sz w:val="24"/>
                <w:szCs w:val="24"/>
              </w:rPr>
            </w:pPr>
            <w:r w:rsidRPr="00DE64CF">
              <w:rPr>
                <w:rFonts w:ascii="Times New Roman" w:hAnsi="Times New Roman"/>
                <w:b/>
                <w:sz w:val="24"/>
                <w:szCs w:val="24"/>
              </w:rPr>
              <w:t>STT</w:t>
            </w:r>
          </w:p>
        </w:tc>
        <w:tc>
          <w:tcPr>
            <w:tcW w:w="14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Pr="00DE64CF" w:rsidRDefault="00D26C2A" w:rsidP="00A37BAB">
            <w:pPr>
              <w:pStyle w:val="oancuaDanhsach"/>
              <w:spacing w:after="0" w:line="240" w:lineRule="auto"/>
              <w:ind w:left="0" w:right="484"/>
              <w:jc w:val="center"/>
              <w:rPr>
                <w:rFonts w:ascii="Times New Roman" w:hAnsi="Times New Roman"/>
                <w:b/>
                <w:sz w:val="24"/>
                <w:szCs w:val="24"/>
              </w:rPr>
            </w:pPr>
            <w:r w:rsidRPr="00DE64CF">
              <w:rPr>
                <w:rFonts w:ascii="Times New Roman" w:hAnsi="Times New Roman"/>
                <w:b/>
                <w:sz w:val="24"/>
                <w:szCs w:val="24"/>
              </w:rPr>
              <w:t>Tên</w:t>
            </w:r>
          </w:p>
        </w:tc>
        <w:tc>
          <w:tcPr>
            <w:tcW w:w="17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Pr="00DE64CF" w:rsidRDefault="00D26C2A" w:rsidP="00A37BAB">
            <w:pPr>
              <w:pStyle w:val="oancuaDanhsach"/>
              <w:spacing w:after="0" w:line="240" w:lineRule="auto"/>
              <w:ind w:left="0"/>
              <w:jc w:val="center"/>
              <w:rPr>
                <w:rFonts w:ascii="Times New Roman" w:hAnsi="Times New Roman"/>
                <w:b/>
                <w:sz w:val="24"/>
                <w:szCs w:val="24"/>
              </w:rPr>
            </w:pPr>
            <w:r w:rsidRPr="00DE64CF">
              <w:rPr>
                <w:rFonts w:ascii="Times New Roman" w:hAnsi="Times New Roman"/>
                <w:b/>
                <w:sz w:val="24"/>
                <w:szCs w:val="24"/>
              </w:rPr>
              <w:t>Kiểu</w:t>
            </w:r>
          </w:p>
        </w:tc>
        <w:tc>
          <w:tcPr>
            <w:tcW w:w="31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Pr="00DE64CF" w:rsidRDefault="00D26C2A" w:rsidP="00A37BAB">
            <w:pPr>
              <w:pStyle w:val="oancuaDanhsach"/>
              <w:spacing w:after="0" w:line="240" w:lineRule="auto"/>
              <w:ind w:left="0"/>
              <w:jc w:val="center"/>
              <w:rPr>
                <w:rFonts w:ascii="Times New Roman" w:hAnsi="Times New Roman"/>
                <w:b/>
                <w:sz w:val="24"/>
                <w:szCs w:val="24"/>
              </w:rPr>
            </w:pPr>
            <w:r w:rsidRPr="00DE64CF">
              <w:rPr>
                <w:rFonts w:ascii="Times New Roman" w:hAnsi="Times New Roman"/>
                <w:b/>
                <w:sz w:val="24"/>
                <w:szCs w:val="24"/>
              </w:rPr>
              <w:t>Ràng buộc</w:t>
            </w:r>
          </w:p>
        </w:tc>
        <w:tc>
          <w:tcPr>
            <w:tcW w:w="11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Pr="00DE64CF" w:rsidRDefault="00D26C2A" w:rsidP="00A37BAB">
            <w:pPr>
              <w:pStyle w:val="oancuaDanhsach"/>
              <w:spacing w:after="0" w:line="240" w:lineRule="auto"/>
              <w:ind w:left="0"/>
              <w:jc w:val="center"/>
              <w:rPr>
                <w:rFonts w:ascii="Times New Roman" w:hAnsi="Times New Roman"/>
                <w:b/>
                <w:sz w:val="24"/>
                <w:szCs w:val="24"/>
              </w:rPr>
            </w:pPr>
            <w:r w:rsidRPr="00DE64CF">
              <w:rPr>
                <w:rFonts w:ascii="Times New Roman" w:hAnsi="Times New Roman"/>
                <w:b/>
                <w:sz w:val="24"/>
                <w:szCs w:val="24"/>
              </w:rPr>
              <w:t>Chức năng</w:t>
            </w:r>
          </w:p>
        </w:tc>
      </w:tr>
      <w:tr w:rsidR="00D26C2A" w:rsidTr="0003522A">
        <w:tblPrEx>
          <w:tblCellMar>
            <w:top w:w="0" w:type="dxa"/>
            <w:bottom w:w="0" w:type="dxa"/>
          </w:tblCellMar>
        </w:tblPrEx>
        <w:tc>
          <w:tcPr>
            <w:tcW w:w="8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pStyle w:val="oancuaDanhsach"/>
              <w:spacing w:after="0" w:line="240" w:lineRule="auto"/>
              <w:ind w:left="0"/>
              <w:jc w:val="center"/>
              <w:rPr>
                <w:rFonts w:ascii="Times New Roman" w:hAnsi="Times New Roman"/>
                <w:sz w:val="24"/>
                <w:szCs w:val="24"/>
              </w:rPr>
            </w:pPr>
            <w:r>
              <w:rPr>
                <w:rFonts w:ascii="Times New Roman" w:hAnsi="Times New Roman"/>
                <w:sz w:val="24"/>
                <w:szCs w:val="24"/>
              </w:rPr>
              <w:t>1</w:t>
            </w:r>
          </w:p>
        </w:tc>
        <w:tc>
          <w:tcPr>
            <w:tcW w:w="14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pStyle w:val="oancuaDanhsach"/>
              <w:spacing w:after="0" w:line="240" w:lineRule="auto"/>
              <w:ind w:left="0"/>
              <w:jc w:val="both"/>
              <w:rPr>
                <w:rFonts w:ascii="Times New Roman" w:hAnsi="Times New Roman"/>
                <w:sz w:val="24"/>
                <w:szCs w:val="24"/>
              </w:rPr>
            </w:pPr>
            <w:r>
              <w:rPr>
                <w:rFonts w:ascii="Times New Roman" w:hAnsi="Times New Roman"/>
                <w:sz w:val="24"/>
                <w:szCs w:val="24"/>
              </w:rPr>
              <w:t xml:space="preserve">Ngày lập </w:t>
            </w:r>
          </w:p>
        </w:tc>
        <w:tc>
          <w:tcPr>
            <w:tcW w:w="17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pStyle w:val="oancuaDanhsach"/>
              <w:spacing w:after="0" w:line="240" w:lineRule="auto"/>
              <w:ind w:left="0"/>
              <w:jc w:val="both"/>
              <w:rPr>
                <w:rFonts w:ascii="Times New Roman" w:hAnsi="Times New Roman"/>
                <w:sz w:val="24"/>
                <w:szCs w:val="24"/>
              </w:rPr>
            </w:pPr>
            <w:r>
              <w:rPr>
                <w:rFonts w:ascii="Times New Roman" w:hAnsi="Times New Roman"/>
                <w:sz w:val="24"/>
                <w:szCs w:val="24"/>
              </w:rPr>
              <w:t>DateTimePicker</w:t>
            </w:r>
          </w:p>
        </w:tc>
        <w:tc>
          <w:tcPr>
            <w:tcW w:w="31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pStyle w:val="oancuaDanhsach"/>
              <w:spacing w:after="0" w:line="240" w:lineRule="auto"/>
              <w:ind w:left="0"/>
              <w:jc w:val="both"/>
              <w:rPr>
                <w:rFonts w:ascii="Times New Roman" w:hAnsi="Times New Roman"/>
                <w:sz w:val="24"/>
                <w:szCs w:val="24"/>
              </w:rPr>
            </w:pPr>
            <w:r>
              <w:rPr>
                <w:rFonts w:ascii="Times New Roman" w:hAnsi="Times New Roman"/>
                <w:sz w:val="24"/>
                <w:szCs w:val="24"/>
              </w:rPr>
              <w:t>Ngày lập phải là ngày hiện tại.</w:t>
            </w:r>
          </w:p>
        </w:tc>
        <w:tc>
          <w:tcPr>
            <w:tcW w:w="11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pStyle w:val="oancuaDanhsach"/>
              <w:spacing w:after="0" w:line="240" w:lineRule="auto"/>
              <w:ind w:left="0"/>
              <w:jc w:val="both"/>
              <w:rPr>
                <w:rFonts w:ascii="Times New Roman" w:hAnsi="Times New Roman"/>
                <w:sz w:val="24"/>
                <w:szCs w:val="24"/>
              </w:rPr>
            </w:pPr>
            <w:r>
              <w:rPr>
                <w:rFonts w:ascii="Times New Roman" w:hAnsi="Times New Roman"/>
                <w:sz w:val="24"/>
                <w:szCs w:val="24"/>
              </w:rPr>
              <w:t>Nhập Ngày lập.</w:t>
            </w:r>
          </w:p>
        </w:tc>
      </w:tr>
      <w:tr w:rsidR="00D26C2A" w:rsidTr="0003522A">
        <w:tblPrEx>
          <w:tblCellMar>
            <w:top w:w="0" w:type="dxa"/>
            <w:bottom w:w="0" w:type="dxa"/>
          </w:tblCellMar>
        </w:tblPrEx>
        <w:tc>
          <w:tcPr>
            <w:tcW w:w="8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pStyle w:val="oancuaDanhsach"/>
              <w:spacing w:after="0" w:line="240" w:lineRule="auto"/>
              <w:ind w:left="0"/>
              <w:jc w:val="center"/>
              <w:rPr>
                <w:rFonts w:ascii="Times New Roman" w:hAnsi="Times New Roman"/>
                <w:sz w:val="24"/>
                <w:szCs w:val="24"/>
              </w:rPr>
            </w:pPr>
            <w:r>
              <w:rPr>
                <w:rFonts w:ascii="Times New Roman" w:hAnsi="Times New Roman"/>
                <w:sz w:val="24"/>
                <w:szCs w:val="24"/>
              </w:rPr>
              <w:t>2</w:t>
            </w:r>
          </w:p>
        </w:tc>
        <w:tc>
          <w:tcPr>
            <w:tcW w:w="14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pStyle w:val="oancuaDanhsach"/>
              <w:spacing w:after="0" w:line="240" w:lineRule="auto"/>
              <w:ind w:left="0"/>
              <w:jc w:val="both"/>
              <w:rPr>
                <w:rFonts w:ascii="Times New Roman" w:hAnsi="Times New Roman"/>
                <w:sz w:val="24"/>
                <w:szCs w:val="24"/>
              </w:rPr>
            </w:pPr>
            <w:r>
              <w:rPr>
                <w:rFonts w:ascii="Times New Roman" w:hAnsi="Times New Roman"/>
                <w:sz w:val="24"/>
                <w:szCs w:val="24"/>
              </w:rPr>
              <w:t xml:space="preserve">Tên người lập  </w:t>
            </w:r>
          </w:p>
        </w:tc>
        <w:tc>
          <w:tcPr>
            <w:tcW w:w="17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pStyle w:val="oancuaDanhsach"/>
              <w:spacing w:after="0" w:line="240" w:lineRule="auto"/>
              <w:ind w:left="0"/>
              <w:jc w:val="both"/>
              <w:rPr>
                <w:rFonts w:ascii="Times New Roman" w:hAnsi="Times New Roman"/>
                <w:sz w:val="24"/>
                <w:szCs w:val="24"/>
              </w:rPr>
            </w:pPr>
            <w:r>
              <w:rPr>
                <w:rFonts w:ascii="Times New Roman" w:hAnsi="Times New Roman"/>
                <w:sz w:val="24"/>
                <w:szCs w:val="24"/>
              </w:rPr>
              <w:t>Textbox</w:t>
            </w:r>
          </w:p>
        </w:tc>
        <w:tc>
          <w:tcPr>
            <w:tcW w:w="31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pStyle w:val="oancuaDanhsach"/>
              <w:spacing w:after="0" w:line="240" w:lineRule="auto"/>
              <w:ind w:left="0"/>
              <w:jc w:val="both"/>
              <w:rPr>
                <w:rFonts w:ascii="Times New Roman" w:hAnsi="Times New Roman"/>
                <w:sz w:val="24"/>
                <w:szCs w:val="24"/>
              </w:rPr>
            </w:pPr>
            <w:r>
              <w:rPr>
                <w:rFonts w:ascii="Times New Roman" w:hAnsi="Times New Roman"/>
                <w:sz w:val="24"/>
                <w:szCs w:val="24"/>
              </w:rPr>
              <w:t>Tên người lập phải là chữ, không có các kí tự đặc biệt và số.</w:t>
            </w:r>
          </w:p>
        </w:tc>
        <w:tc>
          <w:tcPr>
            <w:tcW w:w="11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pStyle w:val="oancuaDanhsach"/>
              <w:spacing w:after="0" w:line="240" w:lineRule="auto"/>
              <w:ind w:left="0"/>
              <w:jc w:val="both"/>
              <w:rPr>
                <w:rFonts w:ascii="Times New Roman" w:hAnsi="Times New Roman"/>
                <w:sz w:val="24"/>
                <w:szCs w:val="24"/>
              </w:rPr>
            </w:pPr>
            <w:r>
              <w:rPr>
                <w:rFonts w:ascii="Times New Roman" w:hAnsi="Times New Roman"/>
                <w:sz w:val="24"/>
                <w:szCs w:val="24"/>
              </w:rPr>
              <w:t>Nhập Tên người lập.</w:t>
            </w:r>
          </w:p>
        </w:tc>
      </w:tr>
      <w:tr w:rsidR="00D26C2A" w:rsidTr="0003522A">
        <w:tblPrEx>
          <w:tblCellMar>
            <w:top w:w="0" w:type="dxa"/>
            <w:bottom w:w="0" w:type="dxa"/>
          </w:tblCellMar>
        </w:tblPrEx>
        <w:tc>
          <w:tcPr>
            <w:tcW w:w="8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pStyle w:val="oancuaDanhsach"/>
              <w:spacing w:after="0" w:line="240" w:lineRule="auto"/>
              <w:ind w:left="0"/>
              <w:jc w:val="center"/>
              <w:rPr>
                <w:rFonts w:ascii="Times New Roman" w:hAnsi="Times New Roman"/>
                <w:sz w:val="24"/>
                <w:szCs w:val="24"/>
              </w:rPr>
            </w:pPr>
            <w:r>
              <w:rPr>
                <w:rFonts w:ascii="Times New Roman" w:hAnsi="Times New Roman"/>
                <w:sz w:val="24"/>
                <w:szCs w:val="24"/>
              </w:rPr>
              <w:t>3</w:t>
            </w:r>
          </w:p>
        </w:tc>
        <w:tc>
          <w:tcPr>
            <w:tcW w:w="14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pStyle w:val="oancuaDanhsach"/>
              <w:spacing w:after="0" w:line="240" w:lineRule="auto"/>
              <w:ind w:left="0"/>
              <w:jc w:val="both"/>
              <w:rPr>
                <w:rFonts w:ascii="Times New Roman" w:hAnsi="Times New Roman"/>
                <w:sz w:val="24"/>
                <w:szCs w:val="24"/>
              </w:rPr>
            </w:pPr>
            <w:r>
              <w:rPr>
                <w:rFonts w:ascii="Times New Roman" w:hAnsi="Times New Roman"/>
                <w:sz w:val="24"/>
                <w:szCs w:val="24"/>
              </w:rPr>
              <w:t xml:space="preserve">Tháng  </w:t>
            </w:r>
          </w:p>
        </w:tc>
        <w:tc>
          <w:tcPr>
            <w:tcW w:w="17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pStyle w:val="oancuaDanhsach"/>
              <w:spacing w:after="0" w:line="240" w:lineRule="auto"/>
              <w:ind w:left="0"/>
              <w:jc w:val="both"/>
              <w:rPr>
                <w:rFonts w:ascii="Times New Roman" w:hAnsi="Times New Roman"/>
                <w:sz w:val="24"/>
                <w:szCs w:val="24"/>
              </w:rPr>
            </w:pPr>
            <w:r>
              <w:rPr>
                <w:rFonts w:ascii="Times New Roman" w:hAnsi="Times New Roman"/>
                <w:sz w:val="24"/>
                <w:szCs w:val="24"/>
              </w:rPr>
              <w:t>Textbox</w:t>
            </w:r>
          </w:p>
        </w:tc>
        <w:tc>
          <w:tcPr>
            <w:tcW w:w="31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pStyle w:val="oancuaDanhsach"/>
              <w:spacing w:after="0" w:line="240" w:lineRule="auto"/>
              <w:ind w:left="0"/>
              <w:jc w:val="both"/>
              <w:rPr>
                <w:rFonts w:ascii="Times New Roman" w:hAnsi="Times New Roman"/>
                <w:sz w:val="24"/>
                <w:szCs w:val="24"/>
              </w:rPr>
            </w:pPr>
            <w:r>
              <w:rPr>
                <w:rFonts w:ascii="Times New Roman" w:hAnsi="Times New Roman"/>
                <w:sz w:val="24"/>
                <w:szCs w:val="24"/>
              </w:rPr>
              <w:t>Tháng phải là số, không có các kí tự đặc biệt và chữ.</w:t>
            </w:r>
          </w:p>
        </w:tc>
        <w:tc>
          <w:tcPr>
            <w:tcW w:w="11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pStyle w:val="oancuaDanhsach"/>
              <w:spacing w:after="0" w:line="240" w:lineRule="auto"/>
              <w:ind w:left="0"/>
              <w:jc w:val="both"/>
              <w:rPr>
                <w:rFonts w:ascii="Times New Roman" w:hAnsi="Times New Roman"/>
                <w:sz w:val="24"/>
                <w:szCs w:val="24"/>
              </w:rPr>
            </w:pPr>
            <w:r>
              <w:rPr>
                <w:rFonts w:ascii="Times New Roman" w:hAnsi="Times New Roman"/>
                <w:sz w:val="24"/>
                <w:szCs w:val="24"/>
              </w:rPr>
              <w:t>NhậpTháng.</w:t>
            </w:r>
          </w:p>
        </w:tc>
      </w:tr>
      <w:tr w:rsidR="00D26C2A" w:rsidTr="0003522A">
        <w:tblPrEx>
          <w:tblCellMar>
            <w:top w:w="0" w:type="dxa"/>
            <w:bottom w:w="0" w:type="dxa"/>
          </w:tblCellMar>
        </w:tblPrEx>
        <w:tc>
          <w:tcPr>
            <w:tcW w:w="8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pStyle w:val="oancuaDanhsach"/>
              <w:spacing w:after="0" w:line="240" w:lineRule="auto"/>
              <w:ind w:left="0"/>
              <w:jc w:val="center"/>
              <w:rPr>
                <w:rFonts w:ascii="Times New Roman" w:hAnsi="Times New Roman"/>
                <w:color w:val="010101"/>
                <w:sz w:val="24"/>
                <w:szCs w:val="24"/>
              </w:rPr>
            </w:pPr>
            <w:r>
              <w:rPr>
                <w:rFonts w:ascii="Times New Roman" w:hAnsi="Times New Roman"/>
                <w:color w:val="010101"/>
                <w:sz w:val="24"/>
                <w:szCs w:val="24"/>
              </w:rPr>
              <w:t>4</w:t>
            </w:r>
          </w:p>
        </w:tc>
        <w:tc>
          <w:tcPr>
            <w:tcW w:w="14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pStyle w:val="oancuaDanhsach"/>
              <w:spacing w:after="0" w:line="240" w:lineRule="auto"/>
              <w:ind w:left="0"/>
              <w:jc w:val="both"/>
              <w:rPr>
                <w:rFonts w:ascii="Times New Roman" w:hAnsi="Times New Roman"/>
                <w:color w:val="010101"/>
                <w:sz w:val="24"/>
                <w:szCs w:val="24"/>
              </w:rPr>
            </w:pPr>
            <w:r>
              <w:rPr>
                <w:rFonts w:ascii="Times New Roman" w:hAnsi="Times New Roman"/>
                <w:color w:val="010101"/>
                <w:sz w:val="24"/>
                <w:szCs w:val="24"/>
              </w:rPr>
              <w:t xml:space="preserve">Số lượng tiệc </w:t>
            </w:r>
          </w:p>
        </w:tc>
        <w:tc>
          <w:tcPr>
            <w:tcW w:w="17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pStyle w:val="oancuaDanhsach"/>
              <w:spacing w:after="0" w:line="240" w:lineRule="auto"/>
              <w:ind w:left="0"/>
              <w:jc w:val="both"/>
            </w:pPr>
            <w:r>
              <w:rPr>
                <w:rFonts w:ascii="Times New Roman" w:hAnsi="Times New Roman"/>
                <w:sz w:val="24"/>
                <w:szCs w:val="24"/>
              </w:rPr>
              <w:t>Textbox</w:t>
            </w:r>
          </w:p>
        </w:tc>
        <w:tc>
          <w:tcPr>
            <w:tcW w:w="31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pStyle w:val="oancuaDanhsach"/>
              <w:spacing w:after="0" w:line="240" w:lineRule="auto"/>
              <w:ind w:left="0"/>
              <w:jc w:val="both"/>
            </w:pPr>
            <w:r>
              <w:rPr>
                <w:rFonts w:ascii="Times New Roman" w:hAnsi="Times New Roman"/>
                <w:sz w:val="24"/>
                <w:szCs w:val="24"/>
              </w:rPr>
              <w:t>Số lượng tiệc phải là số, không có các kí tự đặc biệt và chữ.</w:t>
            </w:r>
          </w:p>
        </w:tc>
        <w:tc>
          <w:tcPr>
            <w:tcW w:w="11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pStyle w:val="oancuaDanhsach"/>
              <w:spacing w:after="0" w:line="240" w:lineRule="auto"/>
              <w:ind w:left="0"/>
              <w:jc w:val="both"/>
              <w:rPr>
                <w:rFonts w:ascii="Times New Roman" w:hAnsi="Times New Roman"/>
                <w:color w:val="010101"/>
                <w:sz w:val="24"/>
                <w:szCs w:val="24"/>
              </w:rPr>
            </w:pPr>
            <w:r>
              <w:rPr>
                <w:rFonts w:ascii="Times New Roman" w:hAnsi="Times New Roman"/>
                <w:color w:val="010101"/>
                <w:sz w:val="24"/>
                <w:szCs w:val="24"/>
              </w:rPr>
              <w:t>Nhập số lượng tiệc.</w:t>
            </w:r>
          </w:p>
        </w:tc>
      </w:tr>
      <w:tr w:rsidR="00D26C2A" w:rsidTr="0003522A">
        <w:tblPrEx>
          <w:tblCellMar>
            <w:top w:w="0" w:type="dxa"/>
            <w:bottom w:w="0" w:type="dxa"/>
          </w:tblCellMar>
        </w:tblPrEx>
        <w:tc>
          <w:tcPr>
            <w:tcW w:w="8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pStyle w:val="oancuaDanhsach"/>
              <w:spacing w:after="0" w:line="240" w:lineRule="auto"/>
              <w:ind w:left="0"/>
              <w:jc w:val="center"/>
              <w:rPr>
                <w:rFonts w:ascii="Times New Roman" w:hAnsi="Times New Roman"/>
                <w:color w:val="010101"/>
                <w:sz w:val="24"/>
                <w:szCs w:val="24"/>
              </w:rPr>
            </w:pPr>
            <w:r>
              <w:rPr>
                <w:rFonts w:ascii="Times New Roman" w:hAnsi="Times New Roman"/>
                <w:color w:val="010101"/>
                <w:sz w:val="24"/>
                <w:szCs w:val="24"/>
              </w:rPr>
              <w:t>7</w:t>
            </w:r>
          </w:p>
        </w:tc>
        <w:tc>
          <w:tcPr>
            <w:tcW w:w="14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pStyle w:val="oancuaDanhsach"/>
              <w:spacing w:after="0" w:line="240" w:lineRule="auto"/>
              <w:ind w:left="0"/>
              <w:jc w:val="both"/>
              <w:rPr>
                <w:rFonts w:ascii="Times New Roman" w:hAnsi="Times New Roman"/>
                <w:color w:val="010101"/>
                <w:sz w:val="24"/>
                <w:szCs w:val="24"/>
              </w:rPr>
            </w:pPr>
            <w:r>
              <w:rPr>
                <w:rFonts w:ascii="Times New Roman" w:hAnsi="Times New Roman"/>
                <w:color w:val="010101"/>
                <w:sz w:val="24"/>
                <w:szCs w:val="24"/>
              </w:rPr>
              <w:t xml:space="preserve">Doanh thu </w:t>
            </w:r>
          </w:p>
        </w:tc>
        <w:tc>
          <w:tcPr>
            <w:tcW w:w="17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pStyle w:val="oancuaDanhsach"/>
              <w:spacing w:after="0" w:line="240" w:lineRule="auto"/>
              <w:ind w:left="0"/>
              <w:jc w:val="both"/>
              <w:rPr>
                <w:rFonts w:ascii="Times New Roman" w:hAnsi="Times New Roman"/>
                <w:color w:val="010101"/>
                <w:sz w:val="24"/>
                <w:szCs w:val="24"/>
              </w:rPr>
            </w:pPr>
            <w:r>
              <w:rPr>
                <w:rFonts w:ascii="Times New Roman" w:hAnsi="Times New Roman"/>
                <w:color w:val="010101"/>
                <w:sz w:val="24"/>
                <w:szCs w:val="24"/>
              </w:rPr>
              <w:t>Textbox</w:t>
            </w:r>
          </w:p>
        </w:tc>
        <w:tc>
          <w:tcPr>
            <w:tcW w:w="31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pStyle w:val="oancuaDanhsach"/>
              <w:spacing w:after="0" w:line="240" w:lineRule="auto"/>
              <w:ind w:left="0"/>
              <w:jc w:val="both"/>
            </w:pPr>
            <w:r>
              <w:rPr>
                <w:rFonts w:ascii="Times New Roman" w:hAnsi="Times New Roman"/>
                <w:sz w:val="24"/>
                <w:szCs w:val="24"/>
              </w:rPr>
              <w:t>Doanh thu phải là số, không có các kí tự đặc biệt và chữ.</w:t>
            </w:r>
          </w:p>
        </w:tc>
        <w:tc>
          <w:tcPr>
            <w:tcW w:w="11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pStyle w:val="oancuaDanhsach"/>
              <w:spacing w:after="0" w:line="240" w:lineRule="auto"/>
              <w:ind w:left="0"/>
              <w:jc w:val="both"/>
              <w:rPr>
                <w:rFonts w:ascii="Times New Roman" w:hAnsi="Times New Roman"/>
                <w:color w:val="010101"/>
                <w:sz w:val="24"/>
                <w:szCs w:val="24"/>
              </w:rPr>
            </w:pPr>
            <w:r>
              <w:rPr>
                <w:rFonts w:ascii="Times New Roman" w:hAnsi="Times New Roman"/>
                <w:color w:val="010101"/>
                <w:sz w:val="24"/>
                <w:szCs w:val="24"/>
              </w:rPr>
              <w:t>Nhập doanh thu.</w:t>
            </w:r>
          </w:p>
        </w:tc>
      </w:tr>
    </w:tbl>
    <w:p w:rsidR="00D26C2A" w:rsidRPr="00D26C2A" w:rsidRDefault="00D26C2A" w:rsidP="00D26C2A">
      <w:pPr>
        <w:tabs>
          <w:tab w:val="left" w:pos="1170"/>
        </w:tabs>
        <w:jc w:val="both"/>
        <w:outlineLvl w:val="2"/>
        <w:rPr>
          <w:rFonts w:ascii="Times New Roman" w:hAnsi="Times New Roman"/>
          <w:b/>
          <w:sz w:val="24"/>
          <w:szCs w:val="24"/>
        </w:rPr>
      </w:pPr>
    </w:p>
    <w:p w:rsidR="00D26C2A" w:rsidRDefault="00D26C2A" w:rsidP="00242BD2">
      <w:pPr>
        <w:pStyle w:val="oancuaDanhsach"/>
        <w:tabs>
          <w:tab w:val="left" w:pos="1170"/>
        </w:tabs>
        <w:ind w:left="90"/>
        <w:jc w:val="both"/>
        <w:outlineLvl w:val="2"/>
        <w:rPr>
          <w:rFonts w:ascii="Times New Roman" w:hAnsi="Times New Roman"/>
          <w:b/>
          <w:sz w:val="24"/>
          <w:szCs w:val="24"/>
        </w:rPr>
      </w:pPr>
      <w:r>
        <w:rPr>
          <w:rFonts w:ascii="Times New Roman" w:hAnsi="Times New Roman"/>
          <w:b/>
          <w:sz w:val="24"/>
          <w:szCs w:val="24"/>
        </w:rPr>
        <w:br w:type="page"/>
      </w:r>
    </w:p>
    <w:p w:rsidR="00242BD2" w:rsidRDefault="00D26C2A" w:rsidP="00E43E4A">
      <w:pPr>
        <w:pStyle w:val="oancuaDanhsach"/>
        <w:numPr>
          <w:ilvl w:val="2"/>
          <w:numId w:val="10"/>
        </w:numPr>
        <w:tabs>
          <w:tab w:val="left" w:pos="1170"/>
        </w:tabs>
        <w:jc w:val="both"/>
        <w:outlineLvl w:val="3"/>
        <w:rPr>
          <w:rFonts w:ascii="Times New Roman" w:hAnsi="Times New Roman"/>
          <w:b/>
          <w:sz w:val="24"/>
          <w:szCs w:val="24"/>
        </w:rPr>
      </w:pPr>
      <w:bookmarkStart w:id="44" w:name="_Toc518344015"/>
      <w:r>
        <w:rPr>
          <w:rFonts w:ascii="Times New Roman" w:hAnsi="Times New Roman"/>
          <w:b/>
          <w:sz w:val="24"/>
          <w:szCs w:val="24"/>
        </w:rPr>
        <w:lastRenderedPageBreak/>
        <w:t>Màn hình Báo cáo doanh thu</w:t>
      </w:r>
      <w:bookmarkEnd w:id="44"/>
    </w:p>
    <w:p w:rsidR="00D26C2A" w:rsidRDefault="00D26C2A" w:rsidP="009B6382">
      <w:pPr>
        <w:pStyle w:val="oancuaDanhsach"/>
        <w:tabs>
          <w:tab w:val="left" w:pos="1170"/>
        </w:tabs>
        <w:ind w:left="180"/>
        <w:jc w:val="both"/>
        <w:rPr>
          <w:rFonts w:ascii="Times New Roman" w:hAnsi="Times New Roman"/>
          <w:b/>
          <w:sz w:val="24"/>
          <w:szCs w:val="24"/>
        </w:rPr>
      </w:pPr>
      <w:r>
        <w:rPr>
          <w:rFonts w:ascii="Times New Roman" w:hAnsi="Times New Roman"/>
          <w:noProof/>
          <w:sz w:val="24"/>
          <w:szCs w:val="24"/>
        </w:rPr>
        <w:drawing>
          <wp:inline distT="0" distB="0" distL="0" distR="0" wp14:anchorId="143CD7A0" wp14:editId="7D28CFF1">
            <wp:extent cx="5943600" cy="3531235"/>
            <wp:effectExtent l="0" t="0" r="0" b="0"/>
            <wp:docPr id="488" name="Picture 88" descr="https://documents.lucidchart.com/documents/ece8132d-6206-4c98-82dd-109ead818ce5/pages/0_0?a=4022&amp;x=247&amp;y=539&amp;w=1166&amp;h=693&amp;store=1&amp;accept=image%2F*&amp;auth=LCA%201d23640fd86f000c53452669fa0c65c7da8f39f6-ts%3D15305092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a:stretch>
                      <a:fillRect/>
                    </a:stretch>
                  </pic:blipFill>
                  <pic:spPr>
                    <a:xfrm>
                      <a:off x="0" y="0"/>
                      <a:ext cx="5943600" cy="3531235"/>
                    </a:xfrm>
                    <a:prstGeom prst="rect">
                      <a:avLst/>
                    </a:prstGeom>
                    <a:noFill/>
                    <a:ln>
                      <a:noFill/>
                      <a:prstDash/>
                    </a:ln>
                  </pic:spPr>
                </pic:pic>
              </a:graphicData>
            </a:graphic>
          </wp:inline>
        </w:drawing>
      </w:r>
    </w:p>
    <w:p w:rsidR="00D26C2A" w:rsidRDefault="00D26C2A" w:rsidP="00E43E4A">
      <w:pPr>
        <w:pStyle w:val="oancuaDanhsach"/>
        <w:numPr>
          <w:ilvl w:val="0"/>
          <w:numId w:val="45"/>
        </w:numPr>
        <w:autoSpaceDN w:val="0"/>
        <w:spacing w:after="0" w:line="360" w:lineRule="auto"/>
        <w:ind w:left="1440"/>
        <w:contextualSpacing w:val="0"/>
        <w:rPr>
          <w:rFonts w:ascii="Times New Roman" w:hAnsi="Times New Roman"/>
          <w:b/>
          <w:sz w:val="24"/>
          <w:szCs w:val="24"/>
        </w:rPr>
      </w:pPr>
      <w:r>
        <w:rPr>
          <w:rFonts w:ascii="Times New Roman" w:hAnsi="Times New Roman"/>
          <w:b/>
          <w:sz w:val="24"/>
          <w:szCs w:val="24"/>
        </w:rPr>
        <w:t>Danh sách các biến cố và xử lý tương ứng trên màn hình</w:t>
      </w:r>
    </w:p>
    <w:tbl>
      <w:tblPr>
        <w:tblW w:w="8370" w:type="dxa"/>
        <w:tblInd w:w="715" w:type="dxa"/>
        <w:tblLayout w:type="fixed"/>
        <w:tblCellMar>
          <w:left w:w="10" w:type="dxa"/>
          <w:right w:w="10" w:type="dxa"/>
        </w:tblCellMar>
        <w:tblLook w:val="04A0" w:firstRow="1" w:lastRow="0" w:firstColumn="1" w:lastColumn="0" w:noHBand="0" w:noVBand="1"/>
      </w:tblPr>
      <w:tblGrid>
        <w:gridCol w:w="719"/>
        <w:gridCol w:w="2611"/>
        <w:gridCol w:w="5040"/>
      </w:tblGrid>
      <w:tr w:rsidR="00D26C2A" w:rsidTr="0003522A">
        <w:tblPrEx>
          <w:tblCellMar>
            <w:top w:w="0" w:type="dxa"/>
            <w:bottom w:w="0" w:type="dxa"/>
          </w:tblCellMar>
        </w:tblPrEx>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Pr="00DE64CF" w:rsidRDefault="00D26C2A" w:rsidP="00A37BAB">
            <w:pPr>
              <w:rPr>
                <w:rFonts w:ascii="Times New Roman" w:hAnsi="Times New Roman"/>
                <w:b/>
                <w:sz w:val="24"/>
                <w:szCs w:val="24"/>
              </w:rPr>
            </w:pPr>
            <w:r w:rsidRPr="00DE64CF">
              <w:rPr>
                <w:rFonts w:ascii="Times New Roman" w:hAnsi="Times New Roman"/>
                <w:b/>
                <w:sz w:val="24"/>
                <w:szCs w:val="24"/>
              </w:rPr>
              <w:t>STT</w:t>
            </w:r>
          </w:p>
        </w:tc>
        <w:tc>
          <w:tcPr>
            <w:tcW w:w="261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Pr="00DE64CF" w:rsidRDefault="00D26C2A" w:rsidP="00A37BAB">
            <w:pPr>
              <w:jc w:val="center"/>
              <w:rPr>
                <w:rFonts w:ascii="Times New Roman" w:hAnsi="Times New Roman"/>
                <w:b/>
                <w:sz w:val="24"/>
                <w:szCs w:val="24"/>
              </w:rPr>
            </w:pPr>
            <w:r w:rsidRPr="00DE64CF">
              <w:rPr>
                <w:rFonts w:ascii="Times New Roman" w:hAnsi="Times New Roman"/>
                <w:b/>
                <w:sz w:val="24"/>
                <w:szCs w:val="24"/>
              </w:rPr>
              <w:t>Biến cố</w:t>
            </w:r>
          </w:p>
        </w:tc>
        <w:tc>
          <w:tcPr>
            <w:tcW w:w="50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Pr="00DE64CF" w:rsidRDefault="00D26C2A" w:rsidP="00A37BAB">
            <w:pPr>
              <w:jc w:val="center"/>
              <w:rPr>
                <w:rFonts w:ascii="Times New Roman" w:hAnsi="Times New Roman"/>
                <w:b/>
                <w:sz w:val="24"/>
                <w:szCs w:val="24"/>
              </w:rPr>
            </w:pPr>
            <w:r w:rsidRPr="00DE64CF">
              <w:rPr>
                <w:rFonts w:ascii="Times New Roman" w:hAnsi="Times New Roman"/>
                <w:b/>
                <w:sz w:val="24"/>
                <w:szCs w:val="24"/>
              </w:rPr>
              <w:t>Xử lý</w:t>
            </w:r>
          </w:p>
        </w:tc>
      </w:tr>
      <w:tr w:rsidR="00D26C2A" w:rsidTr="0003522A">
        <w:tblPrEx>
          <w:tblCellMar>
            <w:top w:w="0" w:type="dxa"/>
            <w:bottom w:w="0" w:type="dxa"/>
          </w:tblCellMar>
        </w:tblPrEx>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jc w:val="center"/>
              <w:rPr>
                <w:rFonts w:ascii="Times New Roman" w:hAnsi="Times New Roman"/>
                <w:sz w:val="24"/>
                <w:szCs w:val="24"/>
              </w:rPr>
            </w:pPr>
            <w:r>
              <w:rPr>
                <w:rFonts w:ascii="Times New Roman" w:hAnsi="Times New Roman"/>
                <w:sz w:val="24"/>
                <w:szCs w:val="24"/>
              </w:rPr>
              <w:t>5</w:t>
            </w:r>
          </w:p>
        </w:tc>
        <w:tc>
          <w:tcPr>
            <w:tcW w:w="261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rPr>
                <w:rFonts w:ascii="Times New Roman" w:hAnsi="Times New Roman"/>
                <w:sz w:val="24"/>
                <w:szCs w:val="24"/>
              </w:rPr>
            </w:pPr>
            <w:r>
              <w:rPr>
                <w:rFonts w:ascii="Times New Roman" w:hAnsi="Times New Roman"/>
                <w:sz w:val="24"/>
                <w:szCs w:val="24"/>
              </w:rPr>
              <w:t>Nhấn vào button Xem</w:t>
            </w:r>
          </w:p>
        </w:tc>
        <w:tc>
          <w:tcPr>
            <w:tcW w:w="50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rPr>
                <w:rFonts w:ascii="Times New Roman" w:hAnsi="Times New Roman"/>
                <w:sz w:val="24"/>
                <w:szCs w:val="24"/>
              </w:rPr>
            </w:pPr>
            <w:r>
              <w:rPr>
                <w:rFonts w:ascii="Times New Roman" w:hAnsi="Times New Roman"/>
                <w:sz w:val="24"/>
                <w:szCs w:val="24"/>
              </w:rPr>
              <w:t>Hiện thị thông tin vào datagirdview danh sách tổng danh thu.</w:t>
            </w:r>
          </w:p>
        </w:tc>
      </w:tr>
      <w:tr w:rsidR="00D26C2A" w:rsidTr="0003522A">
        <w:tblPrEx>
          <w:tblCellMar>
            <w:top w:w="0" w:type="dxa"/>
            <w:bottom w:w="0" w:type="dxa"/>
          </w:tblCellMar>
        </w:tblPrEx>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jc w:val="center"/>
              <w:rPr>
                <w:rFonts w:ascii="Times New Roman" w:hAnsi="Times New Roman"/>
                <w:sz w:val="24"/>
                <w:szCs w:val="24"/>
              </w:rPr>
            </w:pPr>
            <w:r>
              <w:rPr>
                <w:rFonts w:ascii="Times New Roman" w:hAnsi="Times New Roman"/>
                <w:sz w:val="24"/>
                <w:szCs w:val="24"/>
              </w:rPr>
              <w:t>6</w:t>
            </w:r>
          </w:p>
        </w:tc>
        <w:tc>
          <w:tcPr>
            <w:tcW w:w="261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jc w:val="both"/>
              <w:rPr>
                <w:rFonts w:ascii="Times New Roman" w:hAnsi="Times New Roman"/>
                <w:sz w:val="24"/>
                <w:szCs w:val="24"/>
              </w:rPr>
            </w:pPr>
            <w:r>
              <w:rPr>
                <w:rFonts w:ascii="Times New Roman" w:hAnsi="Times New Roman"/>
                <w:sz w:val="24"/>
                <w:szCs w:val="24"/>
              </w:rPr>
              <w:t xml:space="preserve">Nhấn vào button Lưu </w:t>
            </w:r>
          </w:p>
        </w:tc>
        <w:tc>
          <w:tcPr>
            <w:tcW w:w="50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jc w:val="both"/>
              <w:rPr>
                <w:rFonts w:ascii="Times New Roman" w:hAnsi="Times New Roman"/>
                <w:sz w:val="24"/>
                <w:szCs w:val="24"/>
              </w:rPr>
            </w:pPr>
            <w:r>
              <w:rPr>
                <w:rFonts w:ascii="Times New Roman" w:hAnsi="Times New Roman"/>
                <w:sz w:val="24"/>
                <w:szCs w:val="24"/>
              </w:rPr>
              <w:t>Lưu lại thông tin báo cáo vào cơ sở dữ liệu.</w:t>
            </w:r>
          </w:p>
        </w:tc>
      </w:tr>
      <w:tr w:rsidR="00D26C2A" w:rsidTr="0003522A">
        <w:tblPrEx>
          <w:tblCellMar>
            <w:top w:w="0" w:type="dxa"/>
            <w:bottom w:w="0" w:type="dxa"/>
          </w:tblCellMar>
        </w:tblPrEx>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jc w:val="center"/>
              <w:rPr>
                <w:rFonts w:ascii="Times New Roman" w:hAnsi="Times New Roman"/>
                <w:sz w:val="24"/>
                <w:szCs w:val="24"/>
              </w:rPr>
            </w:pPr>
            <w:r>
              <w:rPr>
                <w:rFonts w:ascii="Times New Roman" w:hAnsi="Times New Roman"/>
                <w:sz w:val="24"/>
                <w:szCs w:val="24"/>
              </w:rPr>
              <w:t>7</w:t>
            </w:r>
          </w:p>
        </w:tc>
        <w:tc>
          <w:tcPr>
            <w:tcW w:w="261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jc w:val="both"/>
              <w:rPr>
                <w:rFonts w:ascii="Times New Roman" w:hAnsi="Times New Roman"/>
                <w:sz w:val="24"/>
                <w:szCs w:val="24"/>
              </w:rPr>
            </w:pPr>
            <w:r>
              <w:rPr>
                <w:rFonts w:ascii="Times New Roman" w:hAnsi="Times New Roman"/>
                <w:sz w:val="24"/>
                <w:szCs w:val="24"/>
              </w:rPr>
              <w:t>Nhấ</w:t>
            </w:r>
            <w:r w:rsidR="0003522A">
              <w:rPr>
                <w:rFonts w:ascii="Times New Roman" w:hAnsi="Times New Roman"/>
                <w:sz w:val="24"/>
                <w:szCs w:val="24"/>
              </w:rPr>
              <w:t>n vào button Thoát.</w:t>
            </w:r>
          </w:p>
        </w:tc>
        <w:tc>
          <w:tcPr>
            <w:tcW w:w="50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jc w:val="both"/>
              <w:rPr>
                <w:rFonts w:ascii="Times New Roman" w:hAnsi="Times New Roman"/>
                <w:sz w:val="24"/>
                <w:szCs w:val="24"/>
              </w:rPr>
            </w:pPr>
            <w:r>
              <w:rPr>
                <w:rFonts w:ascii="Times New Roman" w:hAnsi="Times New Roman"/>
                <w:sz w:val="24"/>
                <w:szCs w:val="24"/>
              </w:rPr>
              <w:t>Thoát form hiện tại quay lại form Màn hình chính</w:t>
            </w:r>
          </w:p>
        </w:tc>
      </w:tr>
    </w:tbl>
    <w:p w:rsidR="00D26C2A" w:rsidRDefault="00D26C2A" w:rsidP="00D26C2A">
      <w:pPr>
        <w:tabs>
          <w:tab w:val="left" w:pos="1170"/>
        </w:tabs>
        <w:ind w:left="360"/>
        <w:jc w:val="both"/>
        <w:outlineLvl w:val="2"/>
        <w:rPr>
          <w:rFonts w:ascii="Times New Roman" w:hAnsi="Times New Roman"/>
          <w:b/>
          <w:sz w:val="24"/>
          <w:szCs w:val="24"/>
        </w:rPr>
      </w:pPr>
    </w:p>
    <w:p w:rsidR="00D26C2A" w:rsidRPr="00D26C2A" w:rsidRDefault="00D26C2A" w:rsidP="00E43E4A">
      <w:pPr>
        <w:pStyle w:val="oancuaDanhsach"/>
        <w:numPr>
          <w:ilvl w:val="0"/>
          <w:numId w:val="45"/>
        </w:numPr>
        <w:tabs>
          <w:tab w:val="left" w:pos="1170"/>
        </w:tabs>
        <w:ind w:left="1440"/>
        <w:jc w:val="both"/>
        <w:rPr>
          <w:rFonts w:ascii="Times New Roman" w:hAnsi="Times New Roman"/>
          <w:b/>
          <w:sz w:val="24"/>
          <w:szCs w:val="24"/>
        </w:rPr>
      </w:pPr>
      <w:r w:rsidRPr="00D26C2A">
        <w:rPr>
          <w:rFonts w:ascii="Times New Roman" w:hAnsi="Times New Roman"/>
          <w:b/>
          <w:sz w:val="24"/>
          <w:szCs w:val="24"/>
        </w:rPr>
        <w:t>Mô tả các đối tượng trên màn hình</w:t>
      </w:r>
    </w:p>
    <w:tbl>
      <w:tblPr>
        <w:tblW w:w="8370" w:type="dxa"/>
        <w:tblInd w:w="715" w:type="dxa"/>
        <w:tblCellMar>
          <w:left w:w="10" w:type="dxa"/>
          <w:right w:w="10" w:type="dxa"/>
        </w:tblCellMar>
        <w:tblLook w:val="04A0" w:firstRow="1" w:lastRow="0" w:firstColumn="1" w:lastColumn="0" w:noHBand="0" w:noVBand="1"/>
      </w:tblPr>
      <w:tblGrid>
        <w:gridCol w:w="853"/>
        <w:gridCol w:w="1773"/>
        <w:gridCol w:w="1523"/>
        <w:gridCol w:w="2241"/>
        <w:gridCol w:w="1980"/>
      </w:tblGrid>
      <w:tr w:rsidR="00D26C2A" w:rsidTr="0003522A">
        <w:tblPrEx>
          <w:tblCellMar>
            <w:top w:w="0" w:type="dxa"/>
            <w:bottom w:w="0" w:type="dxa"/>
          </w:tblCellMar>
        </w:tblPrEx>
        <w:tc>
          <w:tcPr>
            <w:tcW w:w="8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Pr="00DE64CF" w:rsidRDefault="00D26C2A" w:rsidP="00A37BAB">
            <w:pPr>
              <w:pStyle w:val="oancuaDanhsach"/>
              <w:spacing w:after="0" w:line="240" w:lineRule="auto"/>
              <w:ind w:left="0"/>
              <w:jc w:val="center"/>
              <w:rPr>
                <w:rFonts w:ascii="Times New Roman" w:hAnsi="Times New Roman"/>
                <w:b/>
                <w:sz w:val="24"/>
                <w:szCs w:val="24"/>
              </w:rPr>
            </w:pPr>
            <w:r w:rsidRPr="00DE64CF">
              <w:rPr>
                <w:rFonts w:ascii="Times New Roman" w:hAnsi="Times New Roman"/>
                <w:b/>
                <w:sz w:val="24"/>
                <w:szCs w:val="24"/>
              </w:rPr>
              <w:t>STT</w:t>
            </w:r>
          </w:p>
        </w:tc>
        <w:tc>
          <w:tcPr>
            <w:tcW w:w="177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Pr="00DE64CF" w:rsidRDefault="00D26C2A" w:rsidP="00A37BAB">
            <w:pPr>
              <w:pStyle w:val="oancuaDanhsach"/>
              <w:spacing w:after="0" w:line="240" w:lineRule="auto"/>
              <w:ind w:left="0" w:right="484"/>
              <w:jc w:val="center"/>
              <w:rPr>
                <w:rFonts w:ascii="Times New Roman" w:hAnsi="Times New Roman"/>
                <w:b/>
                <w:sz w:val="24"/>
                <w:szCs w:val="24"/>
              </w:rPr>
            </w:pPr>
            <w:r w:rsidRPr="00DE64CF">
              <w:rPr>
                <w:rFonts w:ascii="Times New Roman" w:hAnsi="Times New Roman"/>
                <w:b/>
                <w:sz w:val="24"/>
                <w:szCs w:val="24"/>
              </w:rPr>
              <w:t>Tên</w:t>
            </w:r>
          </w:p>
        </w:tc>
        <w:tc>
          <w:tcPr>
            <w:tcW w:w="152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Pr="00DE64CF" w:rsidRDefault="00D26C2A" w:rsidP="00A37BAB">
            <w:pPr>
              <w:pStyle w:val="oancuaDanhsach"/>
              <w:spacing w:after="0" w:line="240" w:lineRule="auto"/>
              <w:ind w:left="0"/>
              <w:jc w:val="center"/>
              <w:rPr>
                <w:rFonts w:ascii="Times New Roman" w:hAnsi="Times New Roman"/>
                <w:b/>
                <w:sz w:val="24"/>
                <w:szCs w:val="24"/>
              </w:rPr>
            </w:pPr>
            <w:r w:rsidRPr="00DE64CF">
              <w:rPr>
                <w:rFonts w:ascii="Times New Roman" w:hAnsi="Times New Roman"/>
                <w:b/>
                <w:sz w:val="24"/>
                <w:szCs w:val="24"/>
              </w:rPr>
              <w:t>Kiểu</w:t>
            </w:r>
          </w:p>
        </w:tc>
        <w:tc>
          <w:tcPr>
            <w:tcW w:w="22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Pr="00DE64CF" w:rsidRDefault="00D26C2A" w:rsidP="00A37BAB">
            <w:pPr>
              <w:pStyle w:val="oancuaDanhsach"/>
              <w:spacing w:after="0" w:line="240" w:lineRule="auto"/>
              <w:ind w:left="0"/>
              <w:jc w:val="center"/>
              <w:rPr>
                <w:rFonts w:ascii="Times New Roman" w:hAnsi="Times New Roman"/>
                <w:b/>
                <w:sz w:val="24"/>
                <w:szCs w:val="24"/>
              </w:rPr>
            </w:pPr>
            <w:r w:rsidRPr="00DE64CF">
              <w:rPr>
                <w:rFonts w:ascii="Times New Roman" w:hAnsi="Times New Roman"/>
                <w:b/>
                <w:sz w:val="24"/>
                <w:szCs w:val="24"/>
              </w:rPr>
              <w:t>Ràng buộc</w:t>
            </w:r>
          </w:p>
        </w:tc>
        <w:tc>
          <w:tcPr>
            <w:tcW w:w="19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Pr="00DE64CF" w:rsidRDefault="00D26C2A" w:rsidP="00A37BAB">
            <w:pPr>
              <w:pStyle w:val="oancuaDanhsach"/>
              <w:spacing w:after="0" w:line="240" w:lineRule="auto"/>
              <w:ind w:left="0"/>
              <w:jc w:val="center"/>
              <w:rPr>
                <w:rFonts w:ascii="Times New Roman" w:hAnsi="Times New Roman"/>
                <w:b/>
                <w:sz w:val="24"/>
                <w:szCs w:val="24"/>
              </w:rPr>
            </w:pPr>
            <w:r w:rsidRPr="00DE64CF">
              <w:rPr>
                <w:rFonts w:ascii="Times New Roman" w:hAnsi="Times New Roman"/>
                <w:b/>
                <w:sz w:val="24"/>
                <w:szCs w:val="24"/>
              </w:rPr>
              <w:t>Chức năng</w:t>
            </w:r>
          </w:p>
        </w:tc>
      </w:tr>
      <w:tr w:rsidR="00D26C2A" w:rsidTr="0003522A">
        <w:tblPrEx>
          <w:tblCellMar>
            <w:top w:w="0" w:type="dxa"/>
            <w:bottom w:w="0" w:type="dxa"/>
          </w:tblCellMar>
        </w:tblPrEx>
        <w:tc>
          <w:tcPr>
            <w:tcW w:w="8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pStyle w:val="oancuaDanhsach"/>
              <w:spacing w:after="0" w:line="240" w:lineRule="auto"/>
              <w:ind w:left="0"/>
              <w:jc w:val="center"/>
              <w:rPr>
                <w:rFonts w:ascii="Times New Roman" w:hAnsi="Times New Roman"/>
                <w:sz w:val="24"/>
                <w:szCs w:val="24"/>
              </w:rPr>
            </w:pPr>
            <w:r>
              <w:rPr>
                <w:rFonts w:ascii="Times New Roman" w:hAnsi="Times New Roman"/>
                <w:sz w:val="24"/>
                <w:szCs w:val="24"/>
              </w:rPr>
              <w:t>1</w:t>
            </w:r>
          </w:p>
        </w:tc>
        <w:tc>
          <w:tcPr>
            <w:tcW w:w="177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pStyle w:val="oancuaDanhsach"/>
              <w:spacing w:after="0" w:line="240" w:lineRule="auto"/>
              <w:ind w:left="0"/>
              <w:jc w:val="both"/>
              <w:rPr>
                <w:rFonts w:ascii="Times New Roman" w:hAnsi="Times New Roman"/>
                <w:sz w:val="24"/>
                <w:szCs w:val="24"/>
              </w:rPr>
            </w:pPr>
            <w:r>
              <w:rPr>
                <w:rFonts w:ascii="Times New Roman" w:hAnsi="Times New Roman"/>
                <w:sz w:val="24"/>
                <w:szCs w:val="24"/>
              </w:rPr>
              <w:t xml:space="preserve">Danh sách báo cáo </w:t>
            </w:r>
          </w:p>
        </w:tc>
        <w:tc>
          <w:tcPr>
            <w:tcW w:w="152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pStyle w:val="oancuaDanhsach"/>
              <w:spacing w:after="0" w:line="240" w:lineRule="auto"/>
              <w:ind w:left="0"/>
              <w:jc w:val="both"/>
              <w:rPr>
                <w:rFonts w:ascii="Times New Roman" w:hAnsi="Times New Roman"/>
                <w:sz w:val="24"/>
                <w:szCs w:val="24"/>
              </w:rPr>
            </w:pPr>
            <w:r>
              <w:rPr>
                <w:rFonts w:ascii="Times New Roman" w:hAnsi="Times New Roman"/>
                <w:sz w:val="24"/>
                <w:szCs w:val="24"/>
              </w:rPr>
              <w:t>Datagirdview</w:t>
            </w:r>
          </w:p>
        </w:tc>
        <w:tc>
          <w:tcPr>
            <w:tcW w:w="22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pStyle w:val="oancuaDanhsach"/>
              <w:spacing w:after="0" w:line="240" w:lineRule="auto"/>
              <w:ind w:left="0"/>
              <w:jc w:val="both"/>
              <w:rPr>
                <w:rFonts w:ascii="Times New Roman" w:hAnsi="Times New Roman"/>
                <w:sz w:val="24"/>
                <w:szCs w:val="24"/>
              </w:rPr>
            </w:pPr>
          </w:p>
        </w:tc>
        <w:tc>
          <w:tcPr>
            <w:tcW w:w="19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pStyle w:val="oancuaDanhsach"/>
              <w:spacing w:after="0" w:line="240" w:lineRule="auto"/>
              <w:ind w:left="0"/>
              <w:jc w:val="both"/>
              <w:rPr>
                <w:rFonts w:ascii="Times New Roman" w:hAnsi="Times New Roman"/>
                <w:sz w:val="24"/>
                <w:szCs w:val="24"/>
              </w:rPr>
            </w:pPr>
            <w:r>
              <w:rPr>
                <w:rFonts w:ascii="Times New Roman" w:hAnsi="Times New Roman"/>
                <w:sz w:val="24"/>
                <w:szCs w:val="24"/>
              </w:rPr>
              <w:t>Hiện thị danh sách báo cáo.</w:t>
            </w:r>
          </w:p>
        </w:tc>
      </w:tr>
      <w:tr w:rsidR="00D26C2A" w:rsidTr="0003522A">
        <w:tblPrEx>
          <w:tblCellMar>
            <w:top w:w="0" w:type="dxa"/>
            <w:bottom w:w="0" w:type="dxa"/>
          </w:tblCellMar>
        </w:tblPrEx>
        <w:tc>
          <w:tcPr>
            <w:tcW w:w="8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pStyle w:val="oancuaDanhsach"/>
              <w:spacing w:after="0" w:line="240" w:lineRule="auto"/>
              <w:ind w:left="0"/>
              <w:jc w:val="center"/>
              <w:rPr>
                <w:rFonts w:ascii="Times New Roman" w:hAnsi="Times New Roman"/>
                <w:sz w:val="24"/>
                <w:szCs w:val="24"/>
              </w:rPr>
            </w:pPr>
            <w:r>
              <w:rPr>
                <w:rFonts w:ascii="Times New Roman" w:hAnsi="Times New Roman"/>
                <w:sz w:val="24"/>
                <w:szCs w:val="24"/>
              </w:rPr>
              <w:t>2</w:t>
            </w:r>
          </w:p>
        </w:tc>
        <w:tc>
          <w:tcPr>
            <w:tcW w:w="177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pStyle w:val="oancuaDanhsach"/>
              <w:spacing w:after="0" w:line="240" w:lineRule="auto"/>
              <w:ind w:left="0"/>
              <w:jc w:val="both"/>
              <w:rPr>
                <w:rFonts w:ascii="Times New Roman" w:hAnsi="Times New Roman"/>
                <w:sz w:val="24"/>
                <w:szCs w:val="24"/>
              </w:rPr>
            </w:pPr>
            <w:r>
              <w:rPr>
                <w:rFonts w:ascii="Times New Roman" w:hAnsi="Times New Roman"/>
                <w:sz w:val="24"/>
                <w:szCs w:val="24"/>
              </w:rPr>
              <w:t>Danh sách tổng doanh thu theo tháng</w:t>
            </w:r>
          </w:p>
        </w:tc>
        <w:tc>
          <w:tcPr>
            <w:tcW w:w="152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pStyle w:val="oancuaDanhsach"/>
              <w:spacing w:after="0" w:line="240" w:lineRule="auto"/>
              <w:ind w:left="0"/>
              <w:jc w:val="both"/>
              <w:rPr>
                <w:rFonts w:ascii="Times New Roman" w:hAnsi="Times New Roman"/>
                <w:sz w:val="24"/>
                <w:szCs w:val="24"/>
              </w:rPr>
            </w:pPr>
            <w:r>
              <w:rPr>
                <w:rFonts w:ascii="Times New Roman" w:hAnsi="Times New Roman"/>
                <w:sz w:val="24"/>
                <w:szCs w:val="24"/>
              </w:rPr>
              <w:t>Datagirdview</w:t>
            </w:r>
          </w:p>
        </w:tc>
        <w:tc>
          <w:tcPr>
            <w:tcW w:w="22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pStyle w:val="oancuaDanhsach"/>
              <w:spacing w:after="0" w:line="240" w:lineRule="auto"/>
              <w:ind w:left="0"/>
              <w:jc w:val="both"/>
              <w:rPr>
                <w:rFonts w:ascii="Times New Roman" w:hAnsi="Times New Roman"/>
                <w:sz w:val="24"/>
                <w:szCs w:val="24"/>
              </w:rPr>
            </w:pPr>
          </w:p>
        </w:tc>
        <w:tc>
          <w:tcPr>
            <w:tcW w:w="19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pStyle w:val="oancuaDanhsach"/>
              <w:spacing w:after="0" w:line="240" w:lineRule="auto"/>
              <w:ind w:left="0"/>
              <w:jc w:val="both"/>
              <w:rPr>
                <w:rFonts w:ascii="Times New Roman" w:hAnsi="Times New Roman"/>
                <w:sz w:val="24"/>
                <w:szCs w:val="24"/>
              </w:rPr>
            </w:pPr>
            <w:r>
              <w:rPr>
                <w:rFonts w:ascii="Times New Roman" w:hAnsi="Times New Roman"/>
                <w:sz w:val="24"/>
                <w:szCs w:val="24"/>
              </w:rPr>
              <w:t>Hiện thị danh sách tổng doanh thu theo tháng.</w:t>
            </w:r>
          </w:p>
        </w:tc>
      </w:tr>
      <w:tr w:rsidR="00D26C2A" w:rsidTr="0003522A">
        <w:tblPrEx>
          <w:tblCellMar>
            <w:top w:w="0" w:type="dxa"/>
            <w:bottom w:w="0" w:type="dxa"/>
          </w:tblCellMar>
        </w:tblPrEx>
        <w:tc>
          <w:tcPr>
            <w:tcW w:w="8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pStyle w:val="oancuaDanhsach"/>
              <w:spacing w:after="0" w:line="240" w:lineRule="auto"/>
              <w:ind w:left="0"/>
              <w:jc w:val="center"/>
              <w:rPr>
                <w:rFonts w:ascii="Times New Roman" w:hAnsi="Times New Roman"/>
                <w:sz w:val="24"/>
                <w:szCs w:val="24"/>
              </w:rPr>
            </w:pPr>
            <w:r>
              <w:rPr>
                <w:rFonts w:ascii="Times New Roman" w:hAnsi="Times New Roman"/>
                <w:sz w:val="24"/>
                <w:szCs w:val="24"/>
              </w:rPr>
              <w:t>3</w:t>
            </w:r>
          </w:p>
        </w:tc>
        <w:tc>
          <w:tcPr>
            <w:tcW w:w="177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pStyle w:val="oancuaDanhsach"/>
              <w:spacing w:after="0" w:line="240" w:lineRule="auto"/>
              <w:ind w:left="0"/>
              <w:jc w:val="both"/>
              <w:rPr>
                <w:rFonts w:ascii="Times New Roman" w:hAnsi="Times New Roman"/>
                <w:sz w:val="24"/>
                <w:szCs w:val="24"/>
              </w:rPr>
            </w:pPr>
            <w:r>
              <w:rPr>
                <w:rFonts w:ascii="Times New Roman" w:hAnsi="Times New Roman"/>
                <w:sz w:val="24"/>
                <w:szCs w:val="24"/>
              </w:rPr>
              <w:t xml:space="preserve">Tháng  </w:t>
            </w:r>
          </w:p>
        </w:tc>
        <w:tc>
          <w:tcPr>
            <w:tcW w:w="152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pStyle w:val="oancuaDanhsach"/>
              <w:spacing w:after="0" w:line="240" w:lineRule="auto"/>
              <w:ind w:left="0"/>
              <w:jc w:val="both"/>
              <w:rPr>
                <w:rFonts w:ascii="Times New Roman" w:hAnsi="Times New Roman"/>
                <w:sz w:val="24"/>
                <w:szCs w:val="24"/>
              </w:rPr>
            </w:pPr>
            <w:r>
              <w:rPr>
                <w:rFonts w:ascii="Times New Roman" w:hAnsi="Times New Roman"/>
                <w:sz w:val="24"/>
                <w:szCs w:val="24"/>
              </w:rPr>
              <w:t>Textbox</w:t>
            </w:r>
          </w:p>
        </w:tc>
        <w:tc>
          <w:tcPr>
            <w:tcW w:w="22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pStyle w:val="oancuaDanhsach"/>
              <w:spacing w:after="0" w:line="240" w:lineRule="auto"/>
              <w:ind w:left="0"/>
              <w:jc w:val="both"/>
              <w:rPr>
                <w:rFonts w:ascii="Times New Roman" w:hAnsi="Times New Roman"/>
                <w:sz w:val="24"/>
                <w:szCs w:val="24"/>
              </w:rPr>
            </w:pPr>
            <w:r>
              <w:rPr>
                <w:rFonts w:ascii="Times New Roman" w:hAnsi="Times New Roman"/>
                <w:sz w:val="24"/>
                <w:szCs w:val="24"/>
              </w:rPr>
              <w:t>Tháng phải là số, không có các kí tự đặc biệt và chữ.</w:t>
            </w:r>
          </w:p>
        </w:tc>
        <w:tc>
          <w:tcPr>
            <w:tcW w:w="19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pStyle w:val="oancuaDanhsach"/>
              <w:spacing w:after="0" w:line="240" w:lineRule="auto"/>
              <w:ind w:left="0"/>
              <w:jc w:val="both"/>
              <w:rPr>
                <w:rFonts w:ascii="Times New Roman" w:hAnsi="Times New Roman"/>
                <w:sz w:val="24"/>
                <w:szCs w:val="24"/>
              </w:rPr>
            </w:pPr>
            <w:r>
              <w:rPr>
                <w:rFonts w:ascii="Times New Roman" w:hAnsi="Times New Roman"/>
                <w:sz w:val="24"/>
                <w:szCs w:val="24"/>
              </w:rPr>
              <w:t>NhậpTháng.</w:t>
            </w:r>
          </w:p>
        </w:tc>
      </w:tr>
      <w:tr w:rsidR="00D26C2A" w:rsidTr="0003522A">
        <w:tblPrEx>
          <w:tblCellMar>
            <w:top w:w="0" w:type="dxa"/>
            <w:bottom w:w="0" w:type="dxa"/>
          </w:tblCellMar>
        </w:tblPrEx>
        <w:tc>
          <w:tcPr>
            <w:tcW w:w="8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pStyle w:val="oancuaDanhsach"/>
              <w:spacing w:after="0" w:line="240" w:lineRule="auto"/>
              <w:ind w:left="0"/>
              <w:jc w:val="center"/>
              <w:rPr>
                <w:rFonts w:ascii="Times New Roman" w:hAnsi="Times New Roman"/>
                <w:color w:val="010101"/>
                <w:sz w:val="24"/>
                <w:szCs w:val="24"/>
              </w:rPr>
            </w:pPr>
            <w:r>
              <w:rPr>
                <w:rFonts w:ascii="Times New Roman" w:hAnsi="Times New Roman"/>
                <w:color w:val="010101"/>
                <w:sz w:val="24"/>
                <w:szCs w:val="24"/>
              </w:rPr>
              <w:t>4</w:t>
            </w:r>
          </w:p>
        </w:tc>
        <w:tc>
          <w:tcPr>
            <w:tcW w:w="177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pStyle w:val="oancuaDanhsach"/>
              <w:spacing w:after="0" w:line="240" w:lineRule="auto"/>
              <w:ind w:left="0"/>
              <w:jc w:val="both"/>
              <w:rPr>
                <w:rFonts w:ascii="Times New Roman" w:hAnsi="Times New Roman"/>
                <w:color w:val="010101"/>
                <w:sz w:val="24"/>
                <w:szCs w:val="24"/>
              </w:rPr>
            </w:pPr>
            <w:r>
              <w:rPr>
                <w:rFonts w:ascii="Times New Roman" w:hAnsi="Times New Roman"/>
                <w:color w:val="010101"/>
                <w:sz w:val="24"/>
                <w:szCs w:val="24"/>
              </w:rPr>
              <w:t xml:space="preserve">Tổng doanh thu </w:t>
            </w:r>
          </w:p>
        </w:tc>
        <w:tc>
          <w:tcPr>
            <w:tcW w:w="152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pStyle w:val="oancuaDanhsach"/>
              <w:spacing w:after="0" w:line="240" w:lineRule="auto"/>
              <w:ind w:left="0"/>
              <w:jc w:val="both"/>
              <w:rPr>
                <w:rFonts w:ascii="Times New Roman" w:hAnsi="Times New Roman"/>
                <w:color w:val="010101"/>
                <w:sz w:val="24"/>
                <w:szCs w:val="24"/>
              </w:rPr>
            </w:pPr>
            <w:r>
              <w:rPr>
                <w:rFonts w:ascii="Times New Roman" w:hAnsi="Times New Roman"/>
                <w:color w:val="010101"/>
                <w:sz w:val="24"/>
                <w:szCs w:val="24"/>
              </w:rPr>
              <w:t>Textbox</w:t>
            </w:r>
          </w:p>
        </w:tc>
        <w:tc>
          <w:tcPr>
            <w:tcW w:w="22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pStyle w:val="oancuaDanhsach"/>
              <w:spacing w:after="0" w:line="240" w:lineRule="auto"/>
              <w:ind w:left="0"/>
              <w:jc w:val="both"/>
            </w:pPr>
            <w:r>
              <w:rPr>
                <w:rFonts w:ascii="Times New Roman" w:hAnsi="Times New Roman"/>
                <w:sz w:val="24"/>
                <w:szCs w:val="24"/>
              </w:rPr>
              <w:t>Tổng doanh thu phải là số, không có các kí tự đặc biệt và chữ.</w:t>
            </w:r>
          </w:p>
        </w:tc>
        <w:tc>
          <w:tcPr>
            <w:tcW w:w="19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pStyle w:val="oancuaDanhsach"/>
              <w:spacing w:after="0" w:line="240" w:lineRule="auto"/>
              <w:ind w:left="0"/>
              <w:jc w:val="both"/>
              <w:rPr>
                <w:rFonts w:ascii="Times New Roman" w:hAnsi="Times New Roman"/>
                <w:color w:val="010101"/>
                <w:sz w:val="24"/>
                <w:szCs w:val="24"/>
              </w:rPr>
            </w:pPr>
            <w:r>
              <w:rPr>
                <w:rFonts w:ascii="Times New Roman" w:hAnsi="Times New Roman"/>
                <w:color w:val="010101"/>
                <w:sz w:val="24"/>
                <w:szCs w:val="24"/>
              </w:rPr>
              <w:t>Nhập tổng doanh thu.</w:t>
            </w:r>
          </w:p>
        </w:tc>
      </w:tr>
    </w:tbl>
    <w:p w:rsidR="0003522A" w:rsidRDefault="0003522A" w:rsidP="0003522A">
      <w:pPr>
        <w:pStyle w:val="oancuaDanhsach"/>
        <w:tabs>
          <w:tab w:val="left" w:pos="1170"/>
        </w:tabs>
        <w:ind w:left="1710"/>
        <w:jc w:val="both"/>
        <w:outlineLvl w:val="3"/>
        <w:rPr>
          <w:rFonts w:ascii="Times New Roman" w:hAnsi="Times New Roman"/>
          <w:b/>
          <w:sz w:val="24"/>
          <w:szCs w:val="24"/>
        </w:rPr>
      </w:pPr>
      <w:bookmarkStart w:id="45" w:name="_Toc518344016"/>
    </w:p>
    <w:p w:rsidR="00D26C2A" w:rsidRDefault="00D26C2A" w:rsidP="00E43E4A">
      <w:pPr>
        <w:pStyle w:val="oancuaDanhsach"/>
        <w:numPr>
          <w:ilvl w:val="2"/>
          <w:numId w:val="10"/>
        </w:numPr>
        <w:tabs>
          <w:tab w:val="left" w:pos="1170"/>
        </w:tabs>
        <w:jc w:val="both"/>
        <w:outlineLvl w:val="3"/>
        <w:rPr>
          <w:rFonts w:ascii="Times New Roman" w:hAnsi="Times New Roman"/>
          <w:b/>
          <w:sz w:val="24"/>
          <w:szCs w:val="24"/>
        </w:rPr>
      </w:pPr>
      <w:r>
        <w:rPr>
          <w:rFonts w:ascii="Times New Roman" w:hAnsi="Times New Roman"/>
          <w:b/>
          <w:sz w:val="24"/>
          <w:szCs w:val="24"/>
        </w:rPr>
        <w:lastRenderedPageBreak/>
        <w:t>Màn hình thoát</w:t>
      </w:r>
      <w:bookmarkEnd w:id="45"/>
    </w:p>
    <w:p w:rsidR="00D26C2A" w:rsidRDefault="00D26C2A" w:rsidP="009B6382">
      <w:pPr>
        <w:pStyle w:val="oancuaDanhsach"/>
        <w:tabs>
          <w:tab w:val="left" w:pos="1170"/>
        </w:tabs>
        <w:ind w:left="270"/>
        <w:jc w:val="both"/>
        <w:rPr>
          <w:rFonts w:ascii="Times New Roman" w:hAnsi="Times New Roman"/>
          <w:b/>
          <w:sz w:val="24"/>
          <w:szCs w:val="24"/>
        </w:rPr>
      </w:pPr>
      <w:r>
        <w:rPr>
          <w:rFonts w:ascii="Times New Roman" w:hAnsi="Times New Roman"/>
          <w:noProof/>
          <w:sz w:val="24"/>
          <w:szCs w:val="24"/>
        </w:rPr>
        <w:drawing>
          <wp:inline distT="0" distB="0" distL="0" distR="0" wp14:anchorId="622FF4FF" wp14:editId="64D6D42B">
            <wp:extent cx="5943600" cy="3900170"/>
            <wp:effectExtent l="0" t="0" r="0" b="5080"/>
            <wp:docPr id="489" name="Picture 89" descr="https://documents.lucidchart.com/documents/ece8132d-6206-4c98-82dd-109ead818ce5/pages/0_0?a=4090&amp;x=416&amp;y=502&amp;w=969&amp;h=636&amp;store=1&amp;accept=image%2F*&amp;auth=LCA%20b9beee94b504b13b16c5ef76946e5fa60aaefb9f-ts%3D15305092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rcRect/>
                    <a:stretch>
                      <a:fillRect/>
                    </a:stretch>
                  </pic:blipFill>
                  <pic:spPr>
                    <a:xfrm>
                      <a:off x="0" y="0"/>
                      <a:ext cx="5943600" cy="3900170"/>
                    </a:xfrm>
                    <a:prstGeom prst="rect">
                      <a:avLst/>
                    </a:prstGeom>
                    <a:noFill/>
                    <a:ln>
                      <a:noFill/>
                      <a:prstDash/>
                    </a:ln>
                  </pic:spPr>
                </pic:pic>
              </a:graphicData>
            </a:graphic>
          </wp:inline>
        </w:drawing>
      </w:r>
    </w:p>
    <w:p w:rsidR="00D26C2A" w:rsidRDefault="00D26C2A" w:rsidP="00D26C2A">
      <w:pPr>
        <w:pStyle w:val="oancuaDanhsach"/>
        <w:tabs>
          <w:tab w:val="left" w:pos="1170"/>
        </w:tabs>
        <w:ind w:left="270"/>
        <w:jc w:val="both"/>
        <w:outlineLvl w:val="2"/>
        <w:rPr>
          <w:rFonts w:ascii="Times New Roman" w:hAnsi="Times New Roman"/>
          <w:b/>
          <w:sz w:val="24"/>
          <w:szCs w:val="24"/>
        </w:rPr>
      </w:pPr>
    </w:p>
    <w:p w:rsidR="00D26C2A" w:rsidRDefault="00D26C2A" w:rsidP="00E43E4A">
      <w:pPr>
        <w:pStyle w:val="oancuaDanhsach"/>
        <w:numPr>
          <w:ilvl w:val="0"/>
          <w:numId w:val="45"/>
        </w:numPr>
        <w:autoSpaceDN w:val="0"/>
        <w:spacing w:after="0" w:line="360" w:lineRule="auto"/>
        <w:ind w:left="1440"/>
        <w:contextualSpacing w:val="0"/>
        <w:rPr>
          <w:rFonts w:ascii="Times New Roman" w:hAnsi="Times New Roman"/>
          <w:b/>
          <w:sz w:val="24"/>
          <w:szCs w:val="24"/>
        </w:rPr>
      </w:pPr>
      <w:r>
        <w:rPr>
          <w:rFonts w:ascii="Times New Roman" w:hAnsi="Times New Roman"/>
          <w:b/>
          <w:sz w:val="24"/>
          <w:szCs w:val="24"/>
        </w:rPr>
        <w:t>Danh sách các biến cố và xử lý tương ứng trên màn hình</w:t>
      </w:r>
    </w:p>
    <w:p w:rsidR="00D26C2A" w:rsidRDefault="00D26C2A" w:rsidP="00D26C2A">
      <w:pPr>
        <w:tabs>
          <w:tab w:val="left" w:pos="1170"/>
        </w:tabs>
        <w:jc w:val="both"/>
        <w:outlineLvl w:val="2"/>
        <w:rPr>
          <w:rFonts w:ascii="Times New Roman" w:hAnsi="Times New Roman"/>
          <w:b/>
          <w:sz w:val="24"/>
          <w:szCs w:val="24"/>
        </w:rPr>
      </w:pPr>
    </w:p>
    <w:tbl>
      <w:tblPr>
        <w:tblW w:w="8460" w:type="dxa"/>
        <w:tblInd w:w="715" w:type="dxa"/>
        <w:tblLayout w:type="fixed"/>
        <w:tblCellMar>
          <w:left w:w="10" w:type="dxa"/>
          <w:right w:w="10" w:type="dxa"/>
        </w:tblCellMar>
        <w:tblLook w:val="04A0" w:firstRow="1" w:lastRow="0" w:firstColumn="1" w:lastColumn="0" w:noHBand="0" w:noVBand="1"/>
      </w:tblPr>
      <w:tblGrid>
        <w:gridCol w:w="719"/>
        <w:gridCol w:w="2883"/>
        <w:gridCol w:w="4858"/>
      </w:tblGrid>
      <w:tr w:rsidR="00D26C2A" w:rsidTr="0003522A">
        <w:tblPrEx>
          <w:tblCellMar>
            <w:top w:w="0" w:type="dxa"/>
            <w:bottom w:w="0" w:type="dxa"/>
          </w:tblCellMar>
        </w:tblPrEx>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Pr="00DE64CF" w:rsidRDefault="00D26C2A" w:rsidP="00A37BAB">
            <w:pPr>
              <w:rPr>
                <w:rFonts w:ascii="Times New Roman" w:hAnsi="Times New Roman"/>
                <w:b/>
                <w:sz w:val="24"/>
                <w:szCs w:val="24"/>
              </w:rPr>
            </w:pPr>
            <w:r w:rsidRPr="00DE64CF">
              <w:rPr>
                <w:rFonts w:ascii="Times New Roman" w:hAnsi="Times New Roman"/>
                <w:b/>
                <w:sz w:val="24"/>
                <w:szCs w:val="24"/>
              </w:rPr>
              <w:t>STT</w:t>
            </w:r>
          </w:p>
        </w:tc>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Pr="00DE64CF" w:rsidRDefault="00D26C2A" w:rsidP="00A37BAB">
            <w:pPr>
              <w:jc w:val="center"/>
              <w:rPr>
                <w:rFonts w:ascii="Times New Roman" w:hAnsi="Times New Roman"/>
                <w:b/>
                <w:sz w:val="24"/>
                <w:szCs w:val="24"/>
              </w:rPr>
            </w:pPr>
            <w:r w:rsidRPr="00DE64CF">
              <w:rPr>
                <w:rFonts w:ascii="Times New Roman" w:hAnsi="Times New Roman"/>
                <w:b/>
                <w:sz w:val="24"/>
                <w:szCs w:val="24"/>
              </w:rPr>
              <w:t>Biến cố</w:t>
            </w:r>
          </w:p>
        </w:tc>
        <w:tc>
          <w:tcPr>
            <w:tcW w:w="485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Pr="00DE64CF" w:rsidRDefault="00D26C2A" w:rsidP="00A37BAB">
            <w:pPr>
              <w:jc w:val="center"/>
              <w:rPr>
                <w:rFonts w:ascii="Times New Roman" w:hAnsi="Times New Roman"/>
                <w:b/>
                <w:sz w:val="24"/>
                <w:szCs w:val="24"/>
              </w:rPr>
            </w:pPr>
            <w:r w:rsidRPr="00DE64CF">
              <w:rPr>
                <w:rFonts w:ascii="Times New Roman" w:hAnsi="Times New Roman"/>
                <w:b/>
                <w:sz w:val="24"/>
                <w:szCs w:val="24"/>
              </w:rPr>
              <w:t>Xử lý</w:t>
            </w:r>
          </w:p>
        </w:tc>
      </w:tr>
      <w:tr w:rsidR="00D26C2A" w:rsidTr="0003522A">
        <w:tblPrEx>
          <w:tblCellMar>
            <w:top w:w="0" w:type="dxa"/>
            <w:bottom w:w="0" w:type="dxa"/>
          </w:tblCellMar>
        </w:tblPrEx>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jc w:val="center"/>
              <w:rPr>
                <w:rFonts w:ascii="Times New Roman" w:hAnsi="Times New Roman"/>
                <w:sz w:val="24"/>
                <w:szCs w:val="24"/>
              </w:rPr>
            </w:pPr>
            <w:r>
              <w:rPr>
                <w:rFonts w:ascii="Times New Roman" w:hAnsi="Times New Roman"/>
                <w:sz w:val="24"/>
                <w:szCs w:val="24"/>
              </w:rPr>
              <w:t>1</w:t>
            </w:r>
          </w:p>
        </w:tc>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jc w:val="both"/>
              <w:rPr>
                <w:rFonts w:ascii="Times New Roman" w:hAnsi="Times New Roman"/>
                <w:sz w:val="24"/>
                <w:szCs w:val="24"/>
              </w:rPr>
            </w:pPr>
            <w:r>
              <w:rPr>
                <w:rFonts w:ascii="Times New Roman" w:hAnsi="Times New Roman"/>
                <w:sz w:val="24"/>
                <w:szCs w:val="24"/>
              </w:rPr>
              <w:t>Nhấn vào button OK</w:t>
            </w:r>
          </w:p>
        </w:tc>
        <w:tc>
          <w:tcPr>
            <w:tcW w:w="485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jc w:val="both"/>
              <w:rPr>
                <w:rFonts w:ascii="Times New Roman" w:hAnsi="Times New Roman"/>
                <w:sz w:val="24"/>
                <w:szCs w:val="24"/>
              </w:rPr>
            </w:pPr>
            <w:r>
              <w:rPr>
                <w:rFonts w:ascii="Times New Roman" w:hAnsi="Times New Roman"/>
                <w:sz w:val="24"/>
                <w:szCs w:val="24"/>
              </w:rPr>
              <w:t>Thoát khỏi chương trình.</w:t>
            </w:r>
          </w:p>
        </w:tc>
      </w:tr>
      <w:tr w:rsidR="00D26C2A" w:rsidTr="0003522A">
        <w:tblPrEx>
          <w:tblCellMar>
            <w:top w:w="0" w:type="dxa"/>
            <w:bottom w:w="0" w:type="dxa"/>
          </w:tblCellMar>
        </w:tblPrEx>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jc w:val="center"/>
              <w:rPr>
                <w:rFonts w:ascii="Times New Roman" w:hAnsi="Times New Roman"/>
                <w:sz w:val="24"/>
                <w:szCs w:val="24"/>
              </w:rPr>
            </w:pPr>
            <w:r>
              <w:rPr>
                <w:rFonts w:ascii="Times New Roman" w:hAnsi="Times New Roman"/>
                <w:sz w:val="24"/>
                <w:szCs w:val="24"/>
              </w:rPr>
              <w:t>2</w:t>
            </w:r>
          </w:p>
        </w:tc>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jc w:val="both"/>
              <w:rPr>
                <w:rFonts w:ascii="Times New Roman" w:hAnsi="Times New Roman"/>
                <w:sz w:val="24"/>
                <w:szCs w:val="24"/>
              </w:rPr>
            </w:pPr>
            <w:r>
              <w:rPr>
                <w:rFonts w:ascii="Times New Roman" w:hAnsi="Times New Roman"/>
                <w:sz w:val="24"/>
                <w:szCs w:val="24"/>
              </w:rPr>
              <w:t>Nhấ</w:t>
            </w:r>
            <w:r w:rsidR="0003522A">
              <w:rPr>
                <w:rFonts w:ascii="Times New Roman" w:hAnsi="Times New Roman"/>
                <w:sz w:val="24"/>
                <w:szCs w:val="24"/>
              </w:rPr>
              <w:t>n vào button Cancel.</w:t>
            </w:r>
          </w:p>
        </w:tc>
        <w:tc>
          <w:tcPr>
            <w:tcW w:w="485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26C2A" w:rsidRDefault="00D26C2A" w:rsidP="00A37BAB">
            <w:pPr>
              <w:jc w:val="both"/>
              <w:rPr>
                <w:rFonts w:ascii="Times New Roman" w:hAnsi="Times New Roman"/>
                <w:sz w:val="24"/>
                <w:szCs w:val="24"/>
              </w:rPr>
            </w:pPr>
            <w:r>
              <w:rPr>
                <w:rFonts w:ascii="Times New Roman" w:hAnsi="Times New Roman"/>
                <w:sz w:val="24"/>
                <w:szCs w:val="24"/>
              </w:rPr>
              <w:t>Ở lại chương trình.</w:t>
            </w:r>
          </w:p>
        </w:tc>
      </w:tr>
    </w:tbl>
    <w:p w:rsidR="00D26C2A" w:rsidRDefault="00D26C2A" w:rsidP="00D26C2A">
      <w:pPr>
        <w:tabs>
          <w:tab w:val="left" w:pos="1170"/>
        </w:tabs>
        <w:jc w:val="both"/>
        <w:outlineLvl w:val="2"/>
        <w:rPr>
          <w:rFonts w:ascii="Times New Roman" w:hAnsi="Times New Roman"/>
          <w:b/>
          <w:sz w:val="24"/>
          <w:szCs w:val="24"/>
        </w:rPr>
      </w:pPr>
      <w:r>
        <w:rPr>
          <w:rFonts w:ascii="Times New Roman" w:hAnsi="Times New Roman"/>
          <w:b/>
          <w:sz w:val="24"/>
          <w:szCs w:val="24"/>
        </w:rPr>
        <w:br w:type="page"/>
      </w:r>
    </w:p>
    <w:p w:rsidR="00D26C2A" w:rsidRPr="00D26C2A" w:rsidRDefault="00D26C2A" w:rsidP="00D26C2A">
      <w:pPr>
        <w:tabs>
          <w:tab w:val="left" w:pos="1170"/>
        </w:tabs>
        <w:jc w:val="both"/>
        <w:outlineLvl w:val="2"/>
        <w:rPr>
          <w:rFonts w:ascii="Times New Roman" w:hAnsi="Times New Roman"/>
          <w:b/>
          <w:sz w:val="24"/>
          <w:szCs w:val="24"/>
        </w:rPr>
      </w:pPr>
    </w:p>
    <w:p w:rsidR="00695046" w:rsidRDefault="00695046" w:rsidP="00E43E4A">
      <w:pPr>
        <w:pStyle w:val="oancuaDanhsach"/>
        <w:numPr>
          <w:ilvl w:val="0"/>
          <w:numId w:val="10"/>
        </w:numPr>
        <w:jc w:val="both"/>
        <w:outlineLvl w:val="1"/>
        <w:rPr>
          <w:rFonts w:ascii="Times New Roman" w:hAnsi="Times New Roman" w:cs="Times New Roman"/>
          <w:b/>
          <w:sz w:val="24"/>
          <w:szCs w:val="24"/>
        </w:rPr>
      </w:pPr>
      <w:bookmarkStart w:id="46" w:name="_Toc518344017"/>
      <w:r w:rsidRPr="00DE64CF">
        <w:rPr>
          <w:rFonts w:ascii="Times New Roman" w:hAnsi="Times New Roman" w:cs="Times New Roman"/>
          <w:b/>
          <w:sz w:val="24"/>
          <w:szCs w:val="24"/>
        </w:rPr>
        <w:t>Thiết kế xử lý</w:t>
      </w:r>
      <w:bookmarkEnd w:id="46"/>
    </w:p>
    <w:p w:rsidR="00F2496C" w:rsidRDefault="00F2496C" w:rsidP="00F2496C">
      <w:pPr>
        <w:pStyle w:val="oancuaDanhsach"/>
        <w:jc w:val="both"/>
        <w:outlineLvl w:val="1"/>
        <w:rPr>
          <w:rFonts w:ascii="Times New Roman" w:hAnsi="Times New Roman" w:cs="Times New Roman"/>
          <w:b/>
          <w:sz w:val="24"/>
          <w:szCs w:val="24"/>
        </w:rPr>
      </w:pPr>
    </w:p>
    <w:p w:rsidR="00DF277A" w:rsidRDefault="00DF277A" w:rsidP="00E43E4A">
      <w:pPr>
        <w:pStyle w:val="oancuaDanhsach"/>
        <w:numPr>
          <w:ilvl w:val="1"/>
          <w:numId w:val="10"/>
        </w:numPr>
        <w:jc w:val="both"/>
        <w:outlineLvl w:val="2"/>
        <w:rPr>
          <w:rFonts w:ascii="Times New Roman" w:hAnsi="Times New Roman" w:cs="Times New Roman"/>
          <w:b/>
          <w:sz w:val="24"/>
          <w:szCs w:val="24"/>
        </w:rPr>
      </w:pPr>
      <w:bookmarkStart w:id="47" w:name="_Toc518344018"/>
      <w:r>
        <w:rPr>
          <w:rFonts w:ascii="Times New Roman" w:hAnsi="Times New Roman" w:cs="Times New Roman"/>
          <w:b/>
          <w:sz w:val="24"/>
          <w:szCs w:val="24"/>
        </w:rPr>
        <w:t>Màn hình đăng nhập</w:t>
      </w:r>
      <w:bookmarkEnd w:id="47"/>
    </w:p>
    <w:p w:rsidR="00F2496C" w:rsidRDefault="00F2496C" w:rsidP="00F2496C">
      <w:pPr>
        <w:pStyle w:val="oancuaDanhsach"/>
        <w:ind w:left="1080"/>
        <w:jc w:val="both"/>
        <w:outlineLvl w:val="1"/>
        <w:rPr>
          <w:rFonts w:ascii="Times New Roman" w:hAnsi="Times New Roman" w:cs="Times New Roman"/>
          <w:b/>
          <w:sz w:val="24"/>
          <w:szCs w:val="24"/>
        </w:rPr>
      </w:pPr>
    </w:p>
    <w:p w:rsidR="00DF277A" w:rsidRDefault="00F2496C" w:rsidP="00F2496C">
      <w:pPr>
        <w:pStyle w:val="oancuaDanhsach"/>
        <w:ind w:left="810"/>
        <w:jc w:val="both"/>
        <w:rPr>
          <w:rFonts w:ascii="Times New Roman" w:hAnsi="Times New Roman" w:cs="Times New Roman"/>
          <w:b/>
          <w:sz w:val="24"/>
          <w:szCs w:val="24"/>
        </w:rPr>
      </w:pPr>
      <w:r>
        <w:rPr>
          <w:noProof/>
        </w:rPr>
        <w:drawing>
          <wp:inline distT="0" distB="0" distL="0" distR="0" wp14:anchorId="563B25CD" wp14:editId="3626178B">
            <wp:extent cx="5476875" cy="4962525"/>
            <wp:effectExtent l="0" t="0" r="9525" b="9525"/>
            <wp:docPr id="512"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7"/>
                    <a:stretch>
                      <a:fillRect/>
                    </a:stretch>
                  </pic:blipFill>
                  <pic:spPr>
                    <a:xfrm>
                      <a:off x="0" y="0"/>
                      <a:ext cx="5476875" cy="4962525"/>
                    </a:xfrm>
                    <a:prstGeom prst="rect">
                      <a:avLst/>
                    </a:prstGeom>
                    <a:noFill/>
                    <a:ln>
                      <a:noFill/>
                      <a:prstDash/>
                    </a:ln>
                  </pic:spPr>
                </pic:pic>
              </a:graphicData>
            </a:graphic>
          </wp:inline>
        </w:drawing>
      </w:r>
    </w:p>
    <w:p w:rsidR="00F2496C" w:rsidRPr="00F2496C" w:rsidRDefault="00F2496C" w:rsidP="00F2496C">
      <w:pPr>
        <w:pStyle w:val="oancuaDanhsach"/>
        <w:ind w:left="810"/>
        <w:jc w:val="both"/>
        <w:outlineLvl w:val="1"/>
        <w:rPr>
          <w:rFonts w:ascii="Times New Roman" w:hAnsi="Times New Roman" w:cs="Times New Roman"/>
          <w:b/>
          <w:sz w:val="24"/>
          <w:szCs w:val="24"/>
        </w:rPr>
      </w:pPr>
      <w:r>
        <w:rPr>
          <w:rFonts w:ascii="Times New Roman" w:hAnsi="Times New Roman" w:cs="Times New Roman"/>
          <w:b/>
          <w:sz w:val="24"/>
          <w:szCs w:val="24"/>
        </w:rPr>
        <w:br w:type="page"/>
      </w:r>
    </w:p>
    <w:p w:rsidR="00F2496C" w:rsidRDefault="00F2496C" w:rsidP="00E43E4A">
      <w:pPr>
        <w:pStyle w:val="oancuaDanhsach"/>
        <w:numPr>
          <w:ilvl w:val="1"/>
          <w:numId w:val="10"/>
        </w:numPr>
        <w:jc w:val="both"/>
        <w:outlineLvl w:val="2"/>
        <w:rPr>
          <w:rFonts w:ascii="Times New Roman" w:hAnsi="Times New Roman" w:cs="Times New Roman"/>
          <w:b/>
          <w:sz w:val="24"/>
          <w:szCs w:val="24"/>
        </w:rPr>
      </w:pPr>
      <w:bookmarkStart w:id="48" w:name="_Toc518344019"/>
      <w:r>
        <w:rPr>
          <w:rFonts w:ascii="Times New Roman" w:hAnsi="Times New Roman" w:cs="Times New Roman"/>
          <w:b/>
          <w:sz w:val="24"/>
          <w:szCs w:val="24"/>
        </w:rPr>
        <w:lastRenderedPageBreak/>
        <w:t>Màn hình chính</w:t>
      </w:r>
      <w:bookmarkEnd w:id="48"/>
    </w:p>
    <w:p w:rsidR="00F2496C" w:rsidRDefault="00F2496C" w:rsidP="00F2496C">
      <w:pPr>
        <w:pStyle w:val="oancuaDanhsach"/>
        <w:ind w:left="1080"/>
        <w:jc w:val="both"/>
        <w:outlineLvl w:val="1"/>
        <w:rPr>
          <w:rFonts w:ascii="Times New Roman" w:hAnsi="Times New Roman" w:cs="Times New Roman"/>
          <w:b/>
          <w:sz w:val="24"/>
          <w:szCs w:val="24"/>
        </w:rPr>
      </w:pPr>
    </w:p>
    <w:p w:rsidR="00F2496C" w:rsidRDefault="00F2496C" w:rsidP="00F2496C">
      <w:pPr>
        <w:pStyle w:val="oancuaDanhsach"/>
        <w:ind w:left="1080"/>
        <w:jc w:val="both"/>
        <w:outlineLvl w:val="1"/>
        <w:rPr>
          <w:rFonts w:ascii="Times New Roman" w:hAnsi="Times New Roman" w:cs="Times New Roman"/>
          <w:b/>
          <w:sz w:val="24"/>
          <w:szCs w:val="24"/>
        </w:rPr>
      </w:pPr>
    </w:p>
    <w:p w:rsidR="00F2496C" w:rsidRDefault="00F2496C" w:rsidP="00F2496C">
      <w:pPr>
        <w:pStyle w:val="oancuaDanhsach"/>
        <w:ind w:left="0"/>
        <w:jc w:val="both"/>
        <w:rPr>
          <w:rFonts w:ascii="Times New Roman" w:hAnsi="Times New Roman" w:cs="Times New Roman"/>
          <w:b/>
          <w:sz w:val="24"/>
          <w:szCs w:val="24"/>
        </w:rPr>
      </w:pPr>
      <w:r>
        <w:rPr>
          <w:noProof/>
        </w:rPr>
        <w:drawing>
          <wp:inline distT="0" distB="0" distL="0" distR="0" wp14:anchorId="30583883" wp14:editId="437CC0B2">
            <wp:extent cx="6172200" cy="4591050"/>
            <wp:effectExtent l="0" t="0" r="0" b="0"/>
            <wp:docPr id="513" name="Picture 4"/>
            <wp:cNvGraphicFramePr/>
            <a:graphic xmlns:a="http://schemas.openxmlformats.org/drawingml/2006/main">
              <a:graphicData uri="http://schemas.openxmlformats.org/drawingml/2006/picture">
                <pic:pic xmlns:pic="http://schemas.openxmlformats.org/drawingml/2006/picture">
                  <pic:nvPicPr>
                    <pic:cNvPr id="2" name="Picture 4"/>
                    <pic:cNvPicPr/>
                  </pic:nvPicPr>
                  <pic:blipFill>
                    <a:blip r:embed="rId38"/>
                    <a:stretch>
                      <a:fillRect/>
                    </a:stretch>
                  </pic:blipFill>
                  <pic:spPr>
                    <a:xfrm>
                      <a:off x="0" y="0"/>
                      <a:ext cx="6172200" cy="4591050"/>
                    </a:xfrm>
                    <a:prstGeom prst="rect">
                      <a:avLst/>
                    </a:prstGeom>
                    <a:noFill/>
                    <a:ln>
                      <a:noFill/>
                      <a:prstDash/>
                    </a:ln>
                  </pic:spPr>
                </pic:pic>
              </a:graphicData>
            </a:graphic>
          </wp:inline>
        </w:drawing>
      </w:r>
    </w:p>
    <w:p w:rsidR="00F2496C" w:rsidRDefault="00F2496C" w:rsidP="00F2496C">
      <w:pPr>
        <w:pStyle w:val="oancuaDanhsach"/>
        <w:ind w:left="0"/>
        <w:jc w:val="both"/>
        <w:outlineLvl w:val="1"/>
        <w:rPr>
          <w:rFonts w:ascii="Times New Roman" w:hAnsi="Times New Roman" w:cs="Times New Roman"/>
          <w:b/>
          <w:sz w:val="24"/>
          <w:szCs w:val="24"/>
        </w:rPr>
      </w:pPr>
      <w:r>
        <w:rPr>
          <w:rFonts w:ascii="Times New Roman" w:hAnsi="Times New Roman" w:cs="Times New Roman"/>
          <w:b/>
          <w:sz w:val="24"/>
          <w:szCs w:val="24"/>
        </w:rPr>
        <w:br w:type="page"/>
      </w:r>
    </w:p>
    <w:p w:rsidR="00F2496C" w:rsidRDefault="00F2496C" w:rsidP="00E43E4A">
      <w:pPr>
        <w:pStyle w:val="oancuaDanhsach"/>
        <w:numPr>
          <w:ilvl w:val="1"/>
          <w:numId w:val="10"/>
        </w:numPr>
        <w:jc w:val="both"/>
        <w:outlineLvl w:val="2"/>
        <w:rPr>
          <w:rFonts w:ascii="Times New Roman" w:hAnsi="Times New Roman" w:cs="Times New Roman"/>
          <w:b/>
          <w:sz w:val="24"/>
          <w:szCs w:val="24"/>
        </w:rPr>
      </w:pPr>
      <w:bookmarkStart w:id="49" w:name="_Toc518344020"/>
      <w:r>
        <w:rPr>
          <w:rFonts w:ascii="Times New Roman" w:hAnsi="Times New Roman" w:cs="Times New Roman"/>
          <w:b/>
          <w:sz w:val="24"/>
          <w:szCs w:val="24"/>
        </w:rPr>
        <w:lastRenderedPageBreak/>
        <w:t>Lập hợp đồng</w:t>
      </w:r>
      <w:bookmarkEnd w:id="49"/>
    </w:p>
    <w:p w:rsidR="00F2496C" w:rsidRDefault="00F2496C" w:rsidP="00F2496C">
      <w:pPr>
        <w:pStyle w:val="oancuaDanhsach"/>
        <w:ind w:left="1080"/>
        <w:jc w:val="both"/>
        <w:outlineLvl w:val="1"/>
        <w:rPr>
          <w:rFonts w:ascii="Times New Roman" w:hAnsi="Times New Roman" w:cs="Times New Roman"/>
          <w:b/>
          <w:sz w:val="24"/>
          <w:szCs w:val="24"/>
        </w:rPr>
      </w:pPr>
    </w:p>
    <w:p w:rsidR="00F2496C" w:rsidRDefault="00F2496C" w:rsidP="00F2496C">
      <w:pPr>
        <w:pStyle w:val="oancuaDanhsach"/>
        <w:ind w:left="0"/>
        <w:jc w:val="both"/>
        <w:rPr>
          <w:rFonts w:ascii="Times New Roman" w:hAnsi="Times New Roman" w:cs="Times New Roman"/>
          <w:b/>
          <w:sz w:val="24"/>
          <w:szCs w:val="24"/>
        </w:rPr>
      </w:pPr>
      <w:r>
        <w:rPr>
          <w:noProof/>
        </w:rPr>
        <w:drawing>
          <wp:inline distT="0" distB="0" distL="0" distR="0" wp14:anchorId="4F787C5F" wp14:editId="5C481B62">
            <wp:extent cx="6267450" cy="4933950"/>
            <wp:effectExtent l="0" t="0" r="0" b="0"/>
            <wp:docPr id="3" name="Picture 5"/>
            <wp:cNvGraphicFramePr/>
            <a:graphic xmlns:a="http://schemas.openxmlformats.org/drawingml/2006/main">
              <a:graphicData uri="http://schemas.openxmlformats.org/drawingml/2006/picture">
                <pic:pic xmlns:pic="http://schemas.openxmlformats.org/drawingml/2006/picture">
                  <pic:nvPicPr>
                    <pic:cNvPr id="3" name="Picture 5"/>
                    <pic:cNvPicPr/>
                  </pic:nvPicPr>
                  <pic:blipFill>
                    <a:blip r:embed="rId39"/>
                    <a:stretch>
                      <a:fillRect/>
                    </a:stretch>
                  </pic:blipFill>
                  <pic:spPr>
                    <a:xfrm>
                      <a:off x="0" y="0"/>
                      <a:ext cx="6267450" cy="4933950"/>
                    </a:xfrm>
                    <a:prstGeom prst="rect">
                      <a:avLst/>
                    </a:prstGeom>
                    <a:noFill/>
                    <a:ln>
                      <a:noFill/>
                      <a:prstDash/>
                    </a:ln>
                  </pic:spPr>
                </pic:pic>
              </a:graphicData>
            </a:graphic>
          </wp:inline>
        </w:drawing>
      </w:r>
    </w:p>
    <w:p w:rsidR="00F2496C" w:rsidRDefault="00F2496C" w:rsidP="00F2496C">
      <w:pPr>
        <w:pStyle w:val="oancuaDanhsach"/>
        <w:ind w:left="0"/>
        <w:jc w:val="both"/>
        <w:outlineLvl w:val="1"/>
        <w:rPr>
          <w:rFonts w:ascii="Times New Roman" w:hAnsi="Times New Roman" w:cs="Times New Roman"/>
          <w:b/>
          <w:sz w:val="24"/>
          <w:szCs w:val="24"/>
        </w:rPr>
      </w:pPr>
    </w:p>
    <w:p w:rsidR="00F2496C" w:rsidRDefault="00F2496C" w:rsidP="00F2496C">
      <w:pPr>
        <w:pStyle w:val="oancuaDanhsach"/>
        <w:ind w:left="0"/>
        <w:jc w:val="both"/>
        <w:outlineLvl w:val="1"/>
        <w:rPr>
          <w:rFonts w:ascii="Times New Roman" w:hAnsi="Times New Roman" w:cs="Times New Roman"/>
          <w:b/>
          <w:sz w:val="24"/>
          <w:szCs w:val="24"/>
        </w:rPr>
      </w:pPr>
      <w:r>
        <w:rPr>
          <w:rFonts w:ascii="Times New Roman" w:hAnsi="Times New Roman" w:cs="Times New Roman"/>
          <w:b/>
          <w:sz w:val="24"/>
          <w:szCs w:val="24"/>
        </w:rPr>
        <w:br w:type="page"/>
      </w:r>
    </w:p>
    <w:p w:rsidR="00F2496C" w:rsidRDefault="00F2496C" w:rsidP="00E43E4A">
      <w:pPr>
        <w:pStyle w:val="oancuaDanhsach"/>
        <w:numPr>
          <w:ilvl w:val="1"/>
          <w:numId w:val="10"/>
        </w:numPr>
        <w:jc w:val="both"/>
        <w:outlineLvl w:val="2"/>
        <w:rPr>
          <w:rFonts w:ascii="Times New Roman" w:hAnsi="Times New Roman" w:cs="Times New Roman"/>
          <w:b/>
          <w:sz w:val="24"/>
          <w:szCs w:val="24"/>
        </w:rPr>
      </w:pPr>
      <w:bookmarkStart w:id="50" w:name="_Toc518344021"/>
      <w:r>
        <w:rPr>
          <w:rFonts w:ascii="Times New Roman" w:hAnsi="Times New Roman" w:cs="Times New Roman"/>
          <w:b/>
          <w:sz w:val="24"/>
          <w:szCs w:val="24"/>
        </w:rPr>
        <w:lastRenderedPageBreak/>
        <w:t>Lập hoá đơn</w:t>
      </w:r>
      <w:bookmarkEnd w:id="50"/>
    </w:p>
    <w:p w:rsidR="00F2496C" w:rsidRDefault="00F2496C" w:rsidP="00F2496C">
      <w:pPr>
        <w:pStyle w:val="oancuaDanhsach"/>
        <w:ind w:left="1080"/>
        <w:jc w:val="both"/>
        <w:outlineLvl w:val="1"/>
        <w:rPr>
          <w:rFonts w:ascii="Times New Roman" w:hAnsi="Times New Roman" w:cs="Times New Roman"/>
          <w:b/>
          <w:sz w:val="24"/>
          <w:szCs w:val="24"/>
        </w:rPr>
      </w:pPr>
    </w:p>
    <w:p w:rsidR="00F2496C" w:rsidRDefault="00F2496C" w:rsidP="00F2496C">
      <w:pPr>
        <w:pStyle w:val="oancuaDanhsach"/>
        <w:ind w:left="0"/>
        <w:jc w:val="both"/>
        <w:rPr>
          <w:rFonts w:ascii="Times New Roman" w:hAnsi="Times New Roman" w:cs="Times New Roman"/>
          <w:b/>
          <w:sz w:val="24"/>
          <w:szCs w:val="24"/>
        </w:rPr>
      </w:pPr>
      <w:r>
        <w:rPr>
          <w:noProof/>
        </w:rPr>
        <w:drawing>
          <wp:inline distT="0" distB="0" distL="0" distR="0" wp14:anchorId="7CDC52DB" wp14:editId="2B638C07">
            <wp:extent cx="5848350" cy="3771900"/>
            <wp:effectExtent l="0" t="0" r="0" b="0"/>
            <wp:docPr id="514" name="Picture 6"/>
            <wp:cNvGraphicFramePr/>
            <a:graphic xmlns:a="http://schemas.openxmlformats.org/drawingml/2006/main">
              <a:graphicData uri="http://schemas.openxmlformats.org/drawingml/2006/picture">
                <pic:pic xmlns:pic="http://schemas.openxmlformats.org/drawingml/2006/picture">
                  <pic:nvPicPr>
                    <pic:cNvPr id="4" name="Picture 6"/>
                    <pic:cNvPicPr/>
                  </pic:nvPicPr>
                  <pic:blipFill>
                    <a:blip r:embed="rId40"/>
                    <a:stretch>
                      <a:fillRect/>
                    </a:stretch>
                  </pic:blipFill>
                  <pic:spPr>
                    <a:xfrm>
                      <a:off x="0" y="0"/>
                      <a:ext cx="5848350" cy="3771900"/>
                    </a:xfrm>
                    <a:prstGeom prst="rect">
                      <a:avLst/>
                    </a:prstGeom>
                    <a:noFill/>
                    <a:ln>
                      <a:noFill/>
                      <a:prstDash/>
                    </a:ln>
                  </pic:spPr>
                </pic:pic>
              </a:graphicData>
            </a:graphic>
          </wp:inline>
        </w:drawing>
      </w:r>
    </w:p>
    <w:p w:rsidR="00F2496C" w:rsidRDefault="00F2496C" w:rsidP="00E43E4A">
      <w:pPr>
        <w:pStyle w:val="oancuaDanhsach"/>
        <w:numPr>
          <w:ilvl w:val="1"/>
          <w:numId w:val="10"/>
        </w:numPr>
        <w:jc w:val="both"/>
        <w:outlineLvl w:val="2"/>
        <w:rPr>
          <w:rFonts w:ascii="Times New Roman" w:hAnsi="Times New Roman" w:cs="Times New Roman"/>
          <w:b/>
          <w:sz w:val="24"/>
          <w:szCs w:val="24"/>
        </w:rPr>
      </w:pPr>
      <w:bookmarkStart w:id="51" w:name="_Toc518344022"/>
      <w:r>
        <w:rPr>
          <w:rFonts w:ascii="Times New Roman" w:hAnsi="Times New Roman" w:cs="Times New Roman"/>
          <w:b/>
          <w:sz w:val="24"/>
          <w:szCs w:val="24"/>
        </w:rPr>
        <w:t>Nhân viên</w:t>
      </w:r>
      <w:bookmarkEnd w:id="51"/>
    </w:p>
    <w:p w:rsidR="00F2496C" w:rsidRDefault="00F2496C" w:rsidP="00F2496C">
      <w:pPr>
        <w:pStyle w:val="oancuaDanhsach"/>
        <w:ind w:left="90"/>
        <w:jc w:val="both"/>
        <w:rPr>
          <w:rFonts w:ascii="Times New Roman" w:hAnsi="Times New Roman" w:cs="Times New Roman"/>
          <w:b/>
          <w:sz w:val="24"/>
          <w:szCs w:val="24"/>
        </w:rPr>
      </w:pPr>
      <w:r>
        <w:rPr>
          <w:noProof/>
        </w:rPr>
        <w:drawing>
          <wp:inline distT="0" distB="0" distL="0" distR="0" wp14:anchorId="558D929C" wp14:editId="333E5D03">
            <wp:extent cx="5915025" cy="3867150"/>
            <wp:effectExtent l="0" t="0" r="9525" b="0"/>
            <wp:docPr id="5" name="Picture 7"/>
            <wp:cNvGraphicFramePr/>
            <a:graphic xmlns:a="http://schemas.openxmlformats.org/drawingml/2006/main">
              <a:graphicData uri="http://schemas.openxmlformats.org/drawingml/2006/picture">
                <pic:pic xmlns:pic="http://schemas.openxmlformats.org/drawingml/2006/picture">
                  <pic:nvPicPr>
                    <pic:cNvPr id="5" name="Picture 7"/>
                    <pic:cNvPicPr/>
                  </pic:nvPicPr>
                  <pic:blipFill>
                    <a:blip r:embed="rId41"/>
                    <a:stretch>
                      <a:fillRect/>
                    </a:stretch>
                  </pic:blipFill>
                  <pic:spPr>
                    <a:xfrm>
                      <a:off x="0" y="0"/>
                      <a:ext cx="5915025" cy="3867150"/>
                    </a:xfrm>
                    <a:prstGeom prst="rect">
                      <a:avLst/>
                    </a:prstGeom>
                    <a:noFill/>
                    <a:ln>
                      <a:noFill/>
                      <a:prstDash/>
                    </a:ln>
                  </pic:spPr>
                </pic:pic>
              </a:graphicData>
            </a:graphic>
          </wp:inline>
        </w:drawing>
      </w:r>
    </w:p>
    <w:p w:rsidR="00F2496C" w:rsidRDefault="00F2496C" w:rsidP="00E43E4A">
      <w:pPr>
        <w:pStyle w:val="oancuaDanhsach"/>
        <w:numPr>
          <w:ilvl w:val="1"/>
          <w:numId w:val="10"/>
        </w:numPr>
        <w:jc w:val="both"/>
        <w:outlineLvl w:val="2"/>
        <w:rPr>
          <w:rFonts w:ascii="Times New Roman" w:hAnsi="Times New Roman" w:cs="Times New Roman"/>
          <w:b/>
          <w:sz w:val="24"/>
          <w:szCs w:val="24"/>
        </w:rPr>
      </w:pPr>
      <w:bookmarkStart w:id="52" w:name="_Toc518344023"/>
      <w:r>
        <w:rPr>
          <w:rFonts w:ascii="Times New Roman" w:hAnsi="Times New Roman" w:cs="Times New Roman"/>
          <w:b/>
          <w:sz w:val="24"/>
          <w:szCs w:val="24"/>
        </w:rPr>
        <w:lastRenderedPageBreak/>
        <w:t>Tra cứu hợp đồng</w:t>
      </w:r>
      <w:bookmarkEnd w:id="52"/>
    </w:p>
    <w:p w:rsidR="00F2496C" w:rsidRDefault="00F2496C" w:rsidP="00F2496C">
      <w:pPr>
        <w:pStyle w:val="oancuaDanhsach"/>
        <w:ind w:left="0"/>
        <w:jc w:val="both"/>
        <w:rPr>
          <w:rFonts w:ascii="Times New Roman" w:hAnsi="Times New Roman" w:cs="Times New Roman"/>
          <w:b/>
          <w:sz w:val="24"/>
          <w:szCs w:val="24"/>
        </w:rPr>
      </w:pPr>
      <w:r>
        <w:rPr>
          <w:noProof/>
        </w:rPr>
        <w:drawing>
          <wp:inline distT="0" distB="0" distL="0" distR="0" wp14:anchorId="4FDAD89D" wp14:editId="4DB6AF98">
            <wp:extent cx="5848350" cy="3819525"/>
            <wp:effectExtent l="0" t="0" r="0" b="9525"/>
            <wp:docPr id="7" name="Picture 9"/>
            <wp:cNvGraphicFramePr/>
            <a:graphic xmlns:a="http://schemas.openxmlformats.org/drawingml/2006/main">
              <a:graphicData uri="http://schemas.openxmlformats.org/drawingml/2006/picture">
                <pic:pic xmlns:pic="http://schemas.openxmlformats.org/drawingml/2006/picture">
                  <pic:nvPicPr>
                    <pic:cNvPr id="7" name="Picture 9"/>
                    <pic:cNvPicPr/>
                  </pic:nvPicPr>
                  <pic:blipFill>
                    <a:blip r:embed="rId42"/>
                    <a:stretch>
                      <a:fillRect/>
                    </a:stretch>
                  </pic:blipFill>
                  <pic:spPr>
                    <a:xfrm>
                      <a:off x="0" y="0"/>
                      <a:ext cx="5848350" cy="3819525"/>
                    </a:xfrm>
                    <a:prstGeom prst="rect">
                      <a:avLst/>
                    </a:prstGeom>
                    <a:noFill/>
                    <a:ln>
                      <a:noFill/>
                      <a:prstDash/>
                    </a:ln>
                  </pic:spPr>
                </pic:pic>
              </a:graphicData>
            </a:graphic>
          </wp:inline>
        </w:drawing>
      </w:r>
    </w:p>
    <w:p w:rsidR="00F2496C" w:rsidRDefault="00F2496C" w:rsidP="00E43E4A">
      <w:pPr>
        <w:pStyle w:val="oancuaDanhsach"/>
        <w:numPr>
          <w:ilvl w:val="1"/>
          <w:numId w:val="10"/>
        </w:numPr>
        <w:jc w:val="both"/>
        <w:outlineLvl w:val="2"/>
        <w:rPr>
          <w:rFonts w:ascii="Times New Roman" w:hAnsi="Times New Roman" w:cs="Times New Roman"/>
          <w:b/>
          <w:sz w:val="24"/>
          <w:szCs w:val="24"/>
        </w:rPr>
      </w:pPr>
      <w:bookmarkStart w:id="53" w:name="_Toc518344024"/>
      <w:r>
        <w:rPr>
          <w:rFonts w:ascii="Times New Roman" w:hAnsi="Times New Roman" w:cs="Times New Roman"/>
          <w:b/>
          <w:sz w:val="24"/>
          <w:szCs w:val="24"/>
        </w:rPr>
        <w:t>Tra cứu hoá đơn</w:t>
      </w:r>
      <w:bookmarkEnd w:id="53"/>
    </w:p>
    <w:p w:rsidR="00F2496C" w:rsidRDefault="00F2496C" w:rsidP="00F2496C">
      <w:pPr>
        <w:pStyle w:val="oancuaDanhsach"/>
        <w:ind w:left="270"/>
        <w:jc w:val="both"/>
        <w:rPr>
          <w:rFonts w:ascii="Times New Roman" w:hAnsi="Times New Roman" w:cs="Times New Roman"/>
          <w:b/>
          <w:sz w:val="24"/>
          <w:szCs w:val="24"/>
        </w:rPr>
      </w:pPr>
      <w:r>
        <w:rPr>
          <w:noProof/>
        </w:rPr>
        <w:drawing>
          <wp:inline distT="0" distB="0" distL="0" distR="0" wp14:anchorId="150E0C50" wp14:editId="78229B8B">
            <wp:extent cx="5953125" cy="3886200"/>
            <wp:effectExtent l="0" t="0" r="9525" b="0"/>
            <wp:docPr id="6" name="Picture 8"/>
            <wp:cNvGraphicFramePr/>
            <a:graphic xmlns:a="http://schemas.openxmlformats.org/drawingml/2006/main">
              <a:graphicData uri="http://schemas.openxmlformats.org/drawingml/2006/picture">
                <pic:pic xmlns:pic="http://schemas.openxmlformats.org/drawingml/2006/picture">
                  <pic:nvPicPr>
                    <pic:cNvPr id="6" name="Picture 8"/>
                    <pic:cNvPicPr/>
                  </pic:nvPicPr>
                  <pic:blipFill>
                    <a:blip r:embed="rId43"/>
                    <a:stretch>
                      <a:fillRect/>
                    </a:stretch>
                  </pic:blipFill>
                  <pic:spPr>
                    <a:xfrm>
                      <a:off x="0" y="0"/>
                      <a:ext cx="5953125" cy="3886200"/>
                    </a:xfrm>
                    <a:prstGeom prst="rect">
                      <a:avLst/>
                    </a:prstGeom>
                    <a:noFill/>
                    <a:ln>
                      <a:noFill/>
                      <a:prstDash/>
                    </a:ln>
                  </pic:spPr>
                </pic:pic>
              </a:graphicData>
            </a:graphic>
          </wp:inline>
        </w:drawing>
      </w:r>
    </w:p>
    <w:p w:rsidR="00F2496C" w:rsidRDefault="00F2496C" w:rsidP="00E43E4A">
      <w:pPr>
        <w:pStyle w:val="oancuaDanhsach"/>
        <w:numPr>
          <w:ilvl w:val="1"/>
          <w:numId w:val="10"/>
        </w:numPr>
        <w:jc w:val="both"/>
        <w:outlineLvl w:val="2"/>
        <w:rPr>
          <w:rFonts w:ascii="Times New Roman" w:hAnsi="Times New Roman" w:cs="Times New Roman"/>
          <w:b/>
          <w:sz w:val="24"/>
          <w:szCs w:val="24"/>
        </w:rPr>
      </w:pPr>
      <w:bookmarkStart w:id="54" w:name="_Toc518344025"/>
      <w:r>
        <w:rPr>
          <w:rFonts w:ascii="Times New Roman" w:hAnsi="Times New Roman" w:cs="Times New Roman"/>
          <w:b/>
          <w:sz w:val="24"/>
          <w:szCs w:val="24"/>
        </w:rPr>
        <w:lastRenderedPageBreak/>
        <w:t>Tra cứu nhân viên</w:t>
      </w:r>
      <w:bookmarkEnd w:id="54"/>
    </w:p>
    <w:p w:rsidR="00F2496C" w:rsidRDefault="00F2496C" w:rsidP="00F2496C">
      <w:pPr>
        <w:pStyle w:val="oancuaDanhsach"/>
        <w:ind w:left="0"/>
        <w:jc w:val="both"/>
        <w:rPr>
          <w:rFonts w:ascii="Times New Roman" w:hAnsi="Times New Roman" w:cs="Times New Roman"/>
          <w:b/>
          <w:sz w:val="24"/>
          <w:szCs w:val="24"/>
        </w:rPr>
      </w:pPr>
      <w:r>
        <w:rPr>
          <w:noProof/>
        </w:rPr>
        <w:drawing>
          <wp:inline distT="0" distB="0" distL="0" distR="0" wp14:anchorId="47850CF2" wp14:editId="564E6A04">
            <wp:extent cx="5819775" cy="3733800"/>
            <wp:effectExtent l="0" t="0" r="9525" b="0"/>
            <wp:docPr id="8" name="Picture 10"/>
            <wp:cNvGraphicFramePr/>
            <a:graphic xmlns:a="http://schemas.openxmlformats.org/drawingml/2006/main">
              <a:graphicData uri="http://schemas.openxmlformats.org/drawingml/2006/picture">
                <pic:pic xmlns:pic="http://schemas.openxmlformats.org/drawingml/2006/picture">
                  <pic:nvPicPr>
                    <pic:cNvPr id="8" name="Picture 10"/>
                    <pic:cNvPicPr/>
                  </pic:nvPicPr>
                  <pic:blipFill>
                    <a:blip r:embed="rId44"/>
                    <a:stretch>
                      <a:fillRect/>
                    </a:stretch>
                  </pic:blipFill>
                  <pic:spPr>
                    <a:xfrm>
                      <a:off x="0" y="0"/>
                      <a:ext cx="5819775" cy="3733800"/>
                    </a:xfrm>
                    <a:prstGeom prst="rect">
                      <a:avLst/>
                    </a:prstGeom>
                    <a:noFill/>
                    <a:ln>
                      <a:noFill/>
                      <a:prstDash/>
                    </a:ln>
                  </pic:spPr>
                </pic:pic>
              </a:graphicData>
            </a:graphic>
          </wp:inline>
        </w:drawing>
      </w:r>
    </w:p>
    <w:p w:rsidR="00F2496C" w:rsidRDefault="00F2496C" w:rsidP="00F2496C">
      <w:pPr>
        <w:pStyle w:val="oancuaDanhsach"/>
        <w:ind w:left="0"/>
        <w:jc w:val="both"/>
        <w:outlineLvl w:val="1"/>
        <w:rPr>
          <w:rFonts w:ascii="Times New Roman" w:hAnsi="Times New Roman" w:cs="Times New Roman"/>
          <w:b/>
          <w:sz w:val="24"/>
          <w:szCs w:val="24"/>
        </w:rPr>
      </w:pPr>
    </w:p>
    <w:p w:rsidR="00F2496C" w:rsidRDefault="00F2496C" w:rsidP="00E43E4A">
      <w:pPr>
        <w:pStyle w:val="oancuaDanhsach"/>
        <w:numPr>
          <w:ilvl w:val="1"/>
          <w:numId w:val="10"/>
        </w:numPr>
        <w:jc w:val="both"/>
        <w:outlineLvl w:val="2"/>
        <w:rPr>
          <w:rFonts w:ascii="Times New Roman" w:hAnsi="Times New Roman" w:cs="Times New Roman"/>
          <w:b/>
          <w:sz w:val="24"/>
          <w:szCs w:val="24"/>
        </w:rPr>
      </w:pPr>
      <w:bookmarkStart w:id="55" w:name="_Toc518344026"/>
      <w:r>
        <w:rPr>
          <w:rFonts w:ascii="Times New Roman" w:hAnsi="Times New Roman" w:cs="Times New Roman"/>
          <w:b/>
          <w:sz w:val="24"/>
          <w:szCs w:val="24"/>
        </w:rPr>
        <w:t>Lập báo cáo</w:t>
      </w:r>
      <w:bookmarkEnd w:id="55"/>
    </w:p>
    <w:p w:rsidR="00F2496C" w:rsidRDefault="00F2496C" w:rsidP="00F2496C">
      <w:pPr>
        <w:pStyle w:val="oancuaDanhsach"/>
        <w:ind w:left="180"/>
        <w:jc w:val="both"/>
        <w:rPr>
          <w:rFonts w:ascii="Times New Roman" w:hAnsi="Times New Roman" w:cs="Times New Roman"/>
          <w:b/>
          <w:sz w:val="24"/>
          <w:szCs w:val="24"/>
        </w:rPr>
      </w:pPr>
      <w:r>
        <w:rPr>
          <w:noProof/>
        </w:rPr>
        <w:drawing>
          <wp:inline distT="0" distB="0" distL="0" distR="0" wp14:anchorId="6A11B0C6" wp14:editId="72A91BA8">
            <wp:extent cx="5686425" cy="3771900"/>
            <wp:effectExtent l="0" t="0" r="9525" b="0"/>
            <wp:docPr id="9" name="Picture 11"/>
            <wp:cNvGraphicFramePr/>
            <a:graphic xmlns:a="http://schemas.openxmlformats.org/drawingml/2006/main">
              <a:graphicData uri="http://schemas.openxmlformats.org/drawingml/2006/picture">
                <pic:pic xmlns:pic="http://schemas.openxmlformats.org/drawingml/2006/picture">
                  <pic:nvPicPr>
                    <pic:cNvPr id="9" name="Picture 11"/>
                    <pic:cNvPicPr/>
                  </pic:nvPicPr>
                  <pic:blipFill>
                    <a:blip r:embed="rId45"/>
                    <a:stretch>
                      <a:fillRect/>
                    </a:stretch>
                  </pic:blipFill>
                  <pic:spPr>
                    <a:xfrm>
                      <a:off x="0" y="0"/>
                      <a:ext cx="5686425" cy="3771900"/>
                    </a:xfrm>
                    <a:prstGeom prst="rect">
                      <a:avLst/>
                    </a:prstGeom>
                    <a:noFill/>
                    <a:ln>
                      <a:noFill/>
                      <a:prstDash/>
                    </a:ln>
                  </pic:spPr>
                </pic:pic>
              </a:graphicData>
            </a:graphic>
          </wp:inline>
        </w:drawing>
      </w:r>
    </w:p>
    <w:p w:rsidR="00F2496C" w:rsidRDefault="00F2496C" w:rsidP="00E43E4A">
      <w:pPr>
        <w:pStyle w:val="oancuaDanhsach"/>
        <w:numPr>
          <w:ilvl w:val="1"/>
          <w:numId w:val="10"/>
        </w:numPr>
        <w:jc w:val="both"/>
        <w:outlineLvl w:val="2"/>
        <w:rPr>
          <w:rFonts w:ascii="Times New Roman" w:hAnsi="Times New Roman" w:cs="Times New Roman"/>
          <w:b/>
          <w:sz w:val="24"/>
          <w:szCs w:val="24"/>
        </w:rPr>
      </w:pPr>
      <w:bookmarkStart w:id="56" w:name="_Toc518344027"/>
      <w:r>
        <w:rPr>
          <w:rFonts w:ascii="Times New Roman" w:hAnsi="Times New Roman" w:cs="Times New Roman"/>
          <w:b/>
          <w:sz w:val="24"/>
          <w:szCs w:val="24"/>
        </w:rPr>
        <w:lastRenderedPageBreak/>
        <w:t>Báo cáo doanh thu</w:t>
      </w:r>
      <w:bookmarkEnd w:id="56"/>
    </w:p>
    <w:p w:rsidR="00F2496C" w:rsidRDefault="00F2496C" w:rsidP="00F2496C">
      <w:pPr>
        <w:pStyle w:val="oancuaDanhsach"/>
        <w:tabs>
          <w:tab w:val="left" w:pos="1260"/>
        </w:tabs>
        <w:ind w:left="180"/>
        <w:jc w:val="both"/>
        <w:rPr>
          <w:rFonts w:ascii="Times New Roman" w:hAnsi="Times New Roman" w:cs="Times New Roman"/>
          <w:b/>
          <w:sz w:val="24"/>
          <w:szCs w:val="24"/>
        </w:rPr>
      </w:pPr>
      <w:r>
        <w:rPr>
          <w:noProof/>
        </w:rPr>
        <w:drawing>
          <wp:inline distT="0" distB="0" distL="0" distR="0" wp14:anchorId="366B3E7D" wp14:editId="4B491B06">
            <wp:extent cx="5943600" cy="3894455"/>
            <wp:effectExtent l="0" t="0" r="0" b="0"/>
            <wp:docPr id="10" name="Picture 12"/>
            <wp:cNvGraphicFramePr/>
            <a:graphic xmlns:a="http://schemas.openxmlformats.org/drawingml/2006/main">
              <a:graphicData uri="http://schemas.openxmlformats.org/drawingml/2006/picture">
                <pic:pic xmlns:pic="http://schemas.openxmlformats.org/drawingml/2006/picture">
                  <pic:nvPicPr>
                    <pic:cNvPr id="10" name="Picture 12"/>
                    <pic:cNvPicPr/>
                  </pic:nvPicPr>
                  <pic:blipFill>
                    <a:blip r:embed="rId46"/>
                    <a:stretch>
                      <a:fillRect/>
                    </a:stretch>
                  </pic:blipFill>
                  <pic:spPr>
                    <a:xfrm>
                      <a:off x="0" y="0"/>
                      <a:ext cx="5943600" cy="3894455"/>
                    </a:xfrm>
                    <a:prstGeom prst="rect">
                      <a:avLst/>
                    </a:prstGeom>
                    <a:noFill/>
                    <a:ln>
                      <a:noFill/>
                      <a:prstDash/>
                    </a:ln>
                  </pic:spPr>
                </pic:pic>
              </a:graphicData>
            </a:graphic>
          </wp:inline>
        </w:drawing>
      </w:r>
    </w:p>
    <w:p w:rsidR="00F2496C" w:rsidRPr="00F2496C" w:rsidRDefault="00F2496C" w:rsidP="00F2496C">
      <w:pPr>
        <w:pStyle w:val="oancuaDanhsach"/>
        <w:tabs>
          <w:tab w:val="left" w:pos="1260"/>
        </w:tabs>
        <w:ind w:left="180"/>
        <w:jc w:val="both"/>
        <w:outlineLvl w:val="1"/>
        <w:rPr>
          <w:rFonts w:ascii="Times New Roman" w:hAnsi="Times New Roman" w:cs="Times New Roman"/>
          <w:b/>
          <w:sz w:val="24"/>
          <w:szCs w:val="24"/>
        </w:rPr>
      </w:pPr>
      <w:r>
        <w:rPr>
          <w:rFonts w:ascii="Times New Roman" w:hAnsi="Times New Roman" w:cs="Times New Roman"/>
          <w:b/>
          <w:sz w:val="24"/>
          <w:szCs w:val="24"/>
        </w:rPr>
        <w:br w:type="page"/>
      </w:r>
    </w:p>
    <w:p w:rsidR="00695046" w:rsidRPr="00DE64CF" w:rsidRDefault="00695046" w:rsidP="00E43E4A">
      <w:pPr>
        <w:pStyle w:val="oancuaDanhsach"/>
        <w:numPr>
          <w:ilvl w:val="0"/>
          <w:numId w:val="10"/>
        </w:numPr>
        <w:jc w:val="both"/>
        <w:outlineLvl w:val="1"/>
        <w:rPr>
          <w:rFonts w:ascii="Times New Roman" w:hAnsi="Times New Roman" w:cs="Times New Roman"/>
          <w:b/>
          <w:sz w:val="24"/>
          <w:szCs w:val="24"/>
        </w:rPr>
      </w:pPr>
      <w:bookmarkStart w:id="57" w:name="_Toc518344028"/>
      <w:r w:rsidRPr="00DE64CF">
        <w:rPr>
          <w:rFonts w:ascii="Times New Roman" w:hAnsi="Times New Roman" w:cs="Times New Roman"/>
          <w:b/>
          <w:sz w:val="24"/>
          <w:szCs w:val="24"/>
        </w:rPr>
        <w:lastRenderedPageBreak/>
        <w:t>Thiết kế dữ liệu</w:t>
      </w:r>
      <w:bookmarkEnd w:id="57"/>
    </w:p>
    <w:p w:rsidR="00695046" w:rsidRPr="00DE64CF" w:rsidRDefault="00695046" w:rsidP="00E43E4A">
      <w:pPr>
        <w:pStyle w:val="oancuaDanhsach"/>
        <w:numPr>
          <w:ilvl w:val="1"/>
          <w:numId w:val="10"/>
        </w:numPr>
        <w:jc w:val="both"/>
        <w:outlineLvl w:val="2"/>
        <w:rPr>
          <w:rFonts w:ascii="Times New Roman" w:hAnsi="Times New Roman" w:cs="Times New Roman"/>
          <w:b/>
          <w:sz w:val="24"/>
          <w:szCs w:val="24"/>
        </w:rPr>
      </w:pPr>
      <w:bookmarkStart w:id="58" w:name="_Toc518344029"/>
      <w:r w:rsidRPr="00DE64CF">
        <w:rPr>
          <w:rFonts w:ascii="Times New Roman" w:hAnsi="Times New Roman" w:cs="Times New Roman"/>
          <w:b/>
          <w:sz w:val="24"/>
          <w:szCs w:val="24"/>
        </w:rPr>
        <w:t>Sơ đồ RD cả hệ thống</w:t>
      </w:r>
      <w:bookmarkEnd w:id="58"/>
      <w:r w:rsidRPr="00DE64CF">
        <w:rPr>
          <w:rFonts w:ascii="Times New Roman" w:hAnsi="Times New Roman" w:cs="Times New Roman"/>
          <w:b/>
          <w:sz w:val="24"/>
          <w:szCs w:val="24"/>
        </w:rPr>
        <w:t xml:space="preserve"> </w:t>
      </w:r>
    </w:p>
    <w:p w:rsidR="00695046" w:rsidRDefault="00695046" w:rsidP="00695046">
      <w:pPr>
        <w:ind w:left="270"/>
        <w:jc w:val="both"/>
        <w:rPr>
          <w:sz w:val="24"/>
          <w:szCs w:val="24"/>
        </w:rPr>
      </w:pPr>
      <w:ins w:id="59" w:author="THU THIEN" w:date="2018-07-02T03:01:00Z">
        <w:r>
          <w:rPr>
            <w:noProof/>
          </w:rPr>
          <w:drawing>
            <wp:inline distT="0" distB="0" distL="0" distR="0" wp14:anchorId="67B5C147" wp14:editId="42C4A2A6">
              <wp:extent cx="5904692" cy="3171049"/>
              <wp:effectExtent l="0" t="0" r="127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1057" t="8837" r="11058" b="16762"/>
                      <a:stretch/>
                    </pic:blipFill>
                    <pic:spPr bwMode="auto">
                      <a:xfrm>
                        <a:off x="0" y="0"/>
                        <a:ext cx="5916047" cy="3177147"/>
                      </a:xfrm>
                      <a:prstGeom prst="rect">
                        <a:avLst/>
                      </a:prstGeom>
                      <a:ln>
                        <a:noFill/>
                      </a:ln>
                      <a:extLst>
                        <a:ext uri="{53640926-AAD7-44D8-BBD7-CCE9431645EC}">
                          <a14:shadowObscured xmlns:a14="http://schemas.microsoft.com/office/drawing/2010/main"/>
                        </a:ext>
                      </a:extLst>
                    </pic:spPr>
                  </pic:pic>
                </a:graphicData>
              </a:graphic>
            </wp:inline>
          </w:drawing>
        </w:r>
      </w:ins>
    </w:p>
    <w:p w:rsidR="00695046" w:rsidRPr="00AC287D" w:rsidRDefault="00695046" w:rsidP="00E43E4A">
      <w:pPr>
        <w:pStyle w:val="oancuaDanhsach"/>
        <w:numPr>
          <w:ilvl w:val="1"/>
          <w:numId w:val="10"/>
        </w:numPr>
        <w:jc w:val="both"/>
        <w:outlineLvl w:val="2"/>
        <w:rPr>
          <w:rFonts w:ascii="Times New Roman" w:hAnsi="Times New Roman" w:cs="Times New Roman"/>
          <w:b/>
          <w:sz w:val="24"/>
          <w:szCs w:val="24"/>
        </w:rPr>
      </w:pPr>
      <w:bookmarkStart w:id="60" w:name="_Toc518344030"/>
      <w:r w:rsidRPr="00AC287D">
        <w:rPr>
          <w:rFonts w:ascii="Times New Roman" w:hAnsi="Times New Roman" w:cs="Times New Roman"/>
          <w:b/>
          <w:sz w:val="24"/>
          <w:szCs w:val="24"/>
        </w:rPr>
        <w:t>Giải thích từng bảng</w:t>
      </w:r>
      <w:bookmarkEnd w:id="60"/>
    </w:p>
    <w:p w:rsidR="00695046" w:rsidRPr="00695046" w:rsidRDefault="00695046" w:rsidP="00695046">
      <w:pPr>
        <w:pStyle w:val="oancuaDanhsach"/>
        <w:ind w:left="1080"/>
        <w:jc w:val="both"/>
        <w:rPr>
          <w:sz w:val="24"/>
          <w:szCs w:val="24"/>
        </w:rPr>
      </w:pPr>
    </w:p>
    <w:tbl>
      <w:tblPr>
        <w:tblStyle w:val="LiBang"/>
        <w:tblW w:w="0" w:type="auto"/>
        <w:tblInd w:w="625" w:type="dxa"/>
        <w:tblLook w:val="04A0" w:firstRow="1" w:lastRow="0" w:firstColumn="1" w:lastColumn="0" w:noHBand="0" w:noVBand="1"/>
      </w:tblPr>
      <w:tblGrid>
        <w:gridCol w:w="670"/>
        <w:gridCol w:w="2323"/>
        <w:gridCol w:w="5395"/>
      </w:tblGrid>
      <w:tr w:rsidR="00695046" w:rsidRPr="00DE64CF" w:rsidTr="0003522A">
        <w:tc>
          <w:tcPr>
            <w:tcW w:w="670" w:type="dxa"/>
          </w:tcPr>
          <w:p w:rsidR="00695046" w:rsidRPr="00DE64CF" w:rsidRDefault="00695046" w:rsidP="002811E4">
            <w:pPr>
              <w:pStyle w:val="oancuaDanhsach"/>
              <w:ind w:left="0"/>
              <w:jc w:val="center"/>
              <w:rPr>
                <w:rFonts w:ascii="Times New Roman" w:hAnsi="Times New Roman" w:cs="Times New Roman"/>
                <w:b/>
                <w:sz w:val="24"/>
                <w:szCs w:val="24"/>
              </w:rPr>
            </w:pPr>
            <w:r w:rsidRPr="00DE64CF">
              <w:rPr>
                <w:rFonts w:ascii="Times New Roman" w:hAnsi="Times New Roman" w:cs="Times New Roman"/>
                <w:b/>
                <w:sz w:val="24"/>
                <w:szCs w:val="24"/>
              </w:rPr>
              <w:t>STT</w:t>
            </w:r>
          </w:p>
        </w:tc>
        <w:tc>
          <w:tcPr>
            <w:tcW w:w="2323" w:type="dxa"/>
          </w:tcPr>
          <w:p w:rsidR="00695046" w:rsidRPr="00DE64CF" w:rsidRDefault="00695046" w:rsidP="002811E4">
            <w:pPr>
              <w:pStyle w:val="oancuaDanhsach"/>
              <w:ind w:left="0"/>
              <w:jc w:val="center"/>
              <w:rPr>
                <w:rFonts w:ascii="Times New Roman" w:hAnsi="Times New Roman" w:cs="Times New Roman"/>
                <w:b/>
                <w:sz w:val="24"/>
                <w:szCs w:val="24"/>
              </w:rPr>
            </w:pPr>
            <w:r w:rsidRPr="00DE64CF">
              <w:rPr>
                <w:rFonts w:ascii="Times New Roman" w:hAnsi="Times New Roman" w:cs="Times New Roman"/>
                <w:b/>
                <w:sz w:val="24"/>
                <w:szCs w:val="24"/>
              </w:rPr>
              <w:t>Tên bảng dữ liệu</w:t>
            </w:r>
          </w:p>
        </w:tc>
        <w:tc>
          <w:tcPr>
            <w:tcW w:w="5395" w:type="dxa"/>
          </w:tcPr>
          <w:p w:rsidR="00695046" w:rsidRPr="00DE64CF" w:rsidRDefault="00695046" w:rsidP="002811E4">
            <w:pPr>
              <w:pStyle w:val="oancuaDanhsach"/>
              <w:ind w:left="0"/>
              <w:jc w:val="center"/>
              <w:rPr>
                <w:rFonts w:ascii="Times New Roman" w:hAnsi="Times New Roman" w:cs="Times New Roman"/>
                <w:b/>
                <w:sz w:val="24"/>
                <w:szCs w:val="24"/>
              </w:rPr>
            </w:pPr>
            <w:r w:rsidRPr="00DE64CF">
              <w:rPr>
                <w:rFonts w:ascii="Times New Roman" w:hAnsi="Times New Roman" w:cs="Times New Roman"/>
                <w:b/>
                <w:sz w:val="24"/>
                <w:szCs w:val="24"/>
              </w:rPr>
              <w:t>Diễn giải</w:t>
            </w:r>
          </w:p>
        </w:tc>
      </w:tr>
      <w:tr w:rsidR="00695046" w:rsidRPr="00DE64CF" w:rsidTr="0003522A">
        <w:tc>
          <w:tcPr>
            <w:tcW w:w="670" w:type="dxa"/>
          </w:tcPr>
          <w:p w:rsidR="00695046" w:rsidRPr="00DE64CF" w:rsidRDefault="00695046"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1</w:t>
            </w:r>
          </w:p>
        </w:tc>
        <w:tc>
          <w:tcPr>
            <w:tcW w:w="2323" w:type="dxa"/>
          </w:tcPr>
          <w:p w:rsidR="00695046" w:rsidRPr="00DE64CF" w:rsidRDefault="00695046"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TaiKhoan</w:t>
            </w:r>
          </w:p>
        </w:tc>
        <w:tc>
          <w:tcPr>
            <w:tcW w:w="5395" w:type="dxa"/>
          </w:tcPr>
          <w:p w:rsidR="00695046" w:rsidRPr="00DE64CF" w:rsidRDefault="00695046"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Lưu tài khoản nhân viên</w:t>
            </w:r>
          </w:p>
        </w:tc>
      </w:tr>
      <w:tr w:rsidR="00695046" w:rsidRPr="00DE64CF" w:rsidTr="0003522A">
        <w:tc>
          <w:tcPr>
            <w:tcW w:w="670" w:type="dxa"/>
          </w:tcPr>
          <w:p w:rsidR="00695046" w:rsidRPr="00DE64CF" w:rsidRDefault="00695046"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2</w:t>
            </w:r>
          </w:p>
        </w:tc>
        <w:tc>
          <w:tcPr>
            <w:tcW w:w="2323" w:type="dxa"/>
          </w:tcPr>
          <w:p w:rsidR="00695046" w:rsidRPr="00DE64CF" w:rsidRDefault="00695046"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ThongTinSanh</w:t>
            </w:r>
          </w:p>
        </w:tc>
        <w:tc>
          <w:tcPr>
            <w:tcW w:w="5395" w:type="dxa"/>
          </w:tcPr>
          <w:p w:rsidR="00695046" w:rsidRPr="00DE64CF" w:rsidRDefault="00695046"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Lưu thông tin các sảnh của nhà hàng</w:t>
            </w:r>
          </w:p>
        </w:tc>
      </w:tr>
      <w:tr w:rsidR="00695046" w:rsidRPr="00DE64CF" w:rsidTr="0003522A">
        <w:tc>
          <w:tcPr>
            <w:tcW w:w="670" w:type="dxa"/>
          </w:tcPr>
          <w:p w:rsidR="00695046" w:rsidRPr="00DE64CF" w:rsidRDefault="00695046"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3</w:t>
            </w:r>
          </w:p>
        </w:tc>
        <w:tc>
          <w:tcPr>
            <w:tcW w:w="2323" w:type="dxa"/>
          </w:tcPr>
          <w:p w:rsidR="00695046" w:rsidRPr="00DE64CF" w:rsidRDefault="00695046"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ThucDon</w:t>
            </w:r>
          </w:p>
        </w:tc>
        <w:tc>
          <w:tcPr>
            <w:tcW w:w="5395" w:type="dxa"/>
          </w:tcPr>
          <w:p w:rsidR="00695046" w:rsidRPr="00DE64CF" w:rsidRDefault="00695046"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Lưu thông tin các set thực đơn của nhà hàng</w:t>
            </w:r>
          </w:p>
        </w:tc>
      </w:tr>
      <w:tr w:rsidR="00695046" w:rsidRPr="00DE64CF" w:rsidTr="0003522A">
        <w:tc>
          <w:tcPr>
            <w:tcW w:w="670" w:type="dxa"/>
          </w:tcPr>
          <w:p w:rsidR="00695046" w:rsidRPr="00DE64CF" w:rsidRDefault="00695046"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4</w:t>
            </w:r>
          </w:p>
        </w:tc>
        <w:tc>
          <w:tcPr>
            <w:tcW w:w="2323" w:type="dxa"/>
          </w:tcPr>
          <w:p w:rsidR="00695046" w:rsidRPr="00DE64CF" w:rsidRDefault="00695046"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DichVu</w:t>
            </w:r>
          </w:p>
        </w:tc>
        <w:tc>
          <w:tcPr>
            <w:tcW w:w="5395" w:type="dxa"/>
          </w:tcPr>
          <w:p w:rsidR="00695046" w:rsidRPr="00DE64CF" w:rsidRDefault="00695046"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Lưu thông tin các dịch vụ thêm của nhà hàng</w:t>
            </w:r>
          </w:p>
        </w:tc>
      </w:tr>
      <w:tr w:rsidR="00695046" w:rsidRPr="00DE64CF" w:rsidTr="0003522A">
        <w:tc>
          <w:tcPr>
            <w:tcW w:w="670" w:type="dxa"/>
          </w:tcPr>
          <w:p w:rsidR="00695046" w:rsidRPr="00DE64CF" w:rsidRDefault="00695046"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5</w:t>
            </w:r>
          </w:p>
        </w:tc>
        <w:tc>
          <w:tcPr>
            <w:tcW w:w="2323" w:type="dxa"/>
          </w:tcPr>
          <w:p w:rsidR="00695046" w:rsidRPr="00DE64CF" w:rsidRDefault="00695046"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Tiec</w:t>
            </w:r>
          </w:p>
        </w:tc>
        <w:tc>
          <w:tcPr>
            <w:tcW w:w="5395" w:type="dxa"/>
          </w:tcPr>
          <w:p w:rsidR="00695046" w:rsidRPr="00DE64CF" w:rsidRDefault="00695046"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Lưu trạng thái sảnh đã được đặt hay chưa</w:t>
            </w:r>
          </w:p>
        </w:tc>
      </w:tr>
      <w:tr w:rsidR="00695046" w:rsidRPr="00DE64CF" w:rsidTr="0003522A">
        <w:tc>
          <w:tcPr>
            <w:tcW w:w="670" w:type="dxa"/>
          </w:tcPr>
          <w:p w:rsidR="00695046" w:rsidRPr="00DE64CF" w:rsidRDefault="00695046"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6</w:t>
            </w:r>
          </w:p>
        </w:tc>
        <w:tc>
          <w:tcPr>
            <w:tcW w:w="2323" w:type="dxa"/>
          </w:tcPr>
          <w:p w:rsidR="00695046" w:rsidRPr="00DE64CF" w:rsidRDefault="00695046"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ThongTinKhachHang</w:t>
            </w:r>
          </w:p>
        </w:tc>
        <w:tc>
          <w:tcPr>
            <w:tcW w:w="5395" w:type="dxa"/>
          </w:tcPr>
          <w:p w:rsidR="00695046" w:rsidRPr="00DE64CF" w:rsidRDefault="00695046"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Lưu thông tin khách hàng</w:t>
            </w:r>
          </w:p>
        </w:tc>
      </w:tr>
      <w:tr w:rsidR="00695046" w:rsidRPr="00DE64CF" w:rsidTr="0003522A">
        <w:tc>
          <w:tcPr>
            <w:tcW w:w="670" w:type="dxa"/>
          </w:tcPr>
          <w:p w:rsidR="00695046" w:rsidRPr="00DE64CF" w:rsidRDefault="00695046"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7</w:t>
            </w:r>
          </w:p>
        </w:tc>
        <w:tc>
          <w:tcPr>
            <w:tcW w:w="2323" w:type="dxa"/>
          </w:tcPr>
          <w:p w:rsidR="00695046" w:rsidRPr="00DE64CF" w:rsidRDefault="00695046"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ThongTinDatTiec</w:t>
            </w:r>
          </w:p>
        </w:tc>
        <w:tc>
          <w:tcPr>
            <w:tcW w:w="5395" w:type="dxa"/>
          </w:tcPr>
          <w:p w:rsidR="00695046" w:rsidRPr="00DE64CF" w:rsidRDefault="00695046"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Lưu thông tin đặt tiệc</w:t>
            </w:r>
          </w:p>
        </w:tc>
      </w:tr>
      <w:tr w:rsidR="00695046" w:rsidRPr="00DE64CF" w:rsidTr="0003522A">
        <w:tc>
          <w:tcPr>
            <w:tcW w:w="670" w:type="dxa"/>
          </w:tcPr>
          <w:p w:rsidR="00695046" w:rsidRPr="00DE64CF" w:rsidRDefault="00695046"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8</w:t>
            </w:r>
          </w:p>
        </w:tc>
        <w:tc>
          <w:tcPr>
            <w:tcW w:w="2323" w:type="dxa"/>
          </w:tcPr>
          <w:p w:rsidR="00695046" w:rsidRPr="00DE64CF" w:rsidRDefault="00695046"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HoaDon</w:t>
            </w:r>
          </w:p>
        </w:tc>
        <w:tc>
          <w:tcPr>
            <w:tcW w:w="5395" w:type="dxa"/>
          </w:tcPr>
          <w:p w:rsidR="00695046" w:rsidRPr="00DE64CF" w:rsidRDefault="00695046"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Lưu hoá đơn đã thanh toán</w:t>
            </w:r>
          </w:p>
        </w:tc>
      </w:tr>
      <w:tr w:rsidR="00695046" w:rsidRPr="00DE64CF" w:rsidTr="0003522A">
        <w:tc>
          <w:tcPr>
            <w:tcW w:w="670" w:type="dxa"/>
          </w:tcPr>
          <w:p w:rsidR="00695046" w:rsidRPr="00DE64CF" w:rsidRDefault="00695046"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9</w:t>
            </w:r>
          </w:p>
        </w:tc>
        <w:tc>
          <w:tcPr>
            <w:tcW w:w="2323" w:type="dxa"/>
          </w:tcPr>
          <w:p w:rsidR="00695046" w:rsidRPr="00DE64CF" w:rsidRDefault="00695046"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NhanVienTiepTan</w:t>
            </w:r>
          </w:p>
        </w:tc>
        <w:tc>
          <w:tcPr>
            <w:tcW w:w="5395" w:type="dxa"/>
          </w:tcPr>
          <w:p w:rsidR="00695046" w:rsidRPr="00DE64CF" w:rsidRDefault="00695046"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Lưu thông tin nhân viên</w:t>
            </w:r>
          </w:p>
        </w:tc>
      </w:tr>
      <w:tr w:rsidR="00695046" w:rsidRPr="00DE64CF" w:rsidTr="0003522A">
        <w:tc>
          <w:tcPr>
            <w:tcW w:w="670" w:type="dxa"/>
          </w:tcPr>
          <w:p w:rsidR="00695046" w:rsidRPr="00DE64CF" w:rsidRDefault="00695046"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10</w:t>
            </w:r>
          </w:p>
        </w:tc>
        <w:tc>
          <w:tcPr>
            <w:tcW w:w="2323" w:type="dxa"/>
          </w:tcPr>
          <w:p w:rsidR="00695046" w:rsidRPr="00DE64CF" w:rsidRDefault="00695046"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Nhanvien</w:t>
            </w:r>
          </w:p>
        </w:tc>
        <w:tc>
          <w:tcPr>
            <w:tcW w:w="5395" w:type="dxa"/>
          </w:tcPr>
          <w:p w:rsidR="00695046" w:rsidRPr="00DE64CF" w:rsidRDefault="00695046"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Lưu thông tin phân công nhân viên</w:t>
            </w:r>
          </w:p>
        </w:tc>
      </w:tr>
      <w:tr w:rsidR="00695046" w:rsidRPr="00DE64CF" w:rsidTr="0003522A">
        <w:tc>
          <w:tcPr>
            <w:tcW w:w="670" w:type="dxa"/>
          </w:tcPr>
          <w:p w:rsidR="00695046" w:rsidRPr="00DE64CF" w:rsidRDefault="00695046"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11</w:t>
            </w:r>
          </w:p>
        </w:tc>
        <w:tc>
          <w:tcPr>
            <w:tcW w:w="2323" w:type="dxa"/>
          </w:tcPr>
          <w:p w:rsidR="00695046" w:rsidRPr="00DE64CF" w:rsidRDefault="00695046"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ChucVu</w:t>
            </w:r>
          </w:p>
        </w:tc>
        <w:tc>
          <w:tcPr>
            <w:tcW w:w="5395" w:type="dxa"/>
          </w:tcPr>
          <w:p w:rsidR="00695046" w:rsidRPr="00DE64CF" w:rsidRDefault="00695046"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Lưu các chức vụ nhân viên</w:t>
            </w:r>
          </w:p>
        </w:tc>
      </w:tr>
      <w:tr w:rsidR="00695046" w:rsidRPr="00DE64CF" w:rsidTr="0003522A">
        <w:tc>
          <w:tcPr>
            <w:tcW w:w="670" w:type="dxa"/>
          </w:tcPr>
          <w:p w:rsidR="00695046" w:rsidRPr="00DE64CF" w:rsidRDefault="00695046"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12</w:t>
            </w:r>
          </w:p>
        </w:tc>
        <w:tc>
          <w:tcPr>
            <w:tcW w:w="2323" w:type="dxa"/>
          </w:tcPr>
          <w:p w:rsidR="00695046" w:rsidRPr="00DE64CF" w:rsidRDefault="00695046"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LapBaoCao</w:t>
            </w:r>
          </w:p>
        </w:tc>
        <w:tc>
          <w:tcPr>
            <w:tcW w:w="5395" w:type="dxa"/>
          </w:tcPr>
          <w:p w:rsidR="00695046" w:rsidRPr="00DE64CF" w:rsidRDefault="00695046"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Lưu các bảng báo cáo do nhân viên lập</w:t>
            </w:r>
          </w:p>
        </w:tc>
      </w:tr>
      <w:tr w:rsidR="00695046" w:rsidRPr="00DE64CF" w:rsidTr="0003522A">
        <w:tc>
          <w:tcPr>
            <w:tcW w:w="670" w:type="dxa"/>
          </w:tcPr>
          <w:p w:rsidR="00695046" w:rsidRPr="00DE64CF" w:rsidRDefault="00695046"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13</w:t>
            </w:r>
          </w:p>
        </w:tc>
        <w:tc>
          <w:tcPr>
            <w:tcW w:w="2323" w:type="dxa"/>
          </w:tcPr>
          <w:p w:rsidR="00695046" w:rsidRPr="00DE64CF" w:rsidRDefault="00695046"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BaoCaoDoanhThu</w:t>
            </w:r>
          </w:p>
        </w:tc>
        <w:tc>
          <w:tcPr>
            <w:tcW w:w="5395" w:type="dxa"/>
          </w:tcPr>
          <w:p w:rsidR="00695046" w:rsidRPr="00DE64CF" w:rsidRDefault="00695046"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Lưu doanh thu theo tháng của nhà hàng</w:t>
            </w:r>
          </w:p>
        </w:tc>
      </w:tr>
    </w:tbl>
    <w:p w:rsidR="00695046" w:rsidRPr="002811E4" w:rsidRDefault="00695046" w:rsidP="00695046">
      <w:pPr>
        <w:ind w:left="450"/>
        <w:jc w:val="both"/>
        <w:rPr>
          <w:sz w:val="24"/>
          <w:szCs w:val="24"/>
        </w:rPr>
      </w:pPr>
    </w:p>
    <w:p w:rsidR="002811E4" w:rsidRPr="00AC287D" w:rsidRDefault="002811E4" w:rsidP="00E43E4A">
      <w:pPr>
        <w:pStyle w:val="oancuaDanhsach"/>
        <w:numPr>
          <w:ilvl w:val="1"/>
          <w:numId w:val="10"/>
        </w:numPr>
        <w:jc w:val="both"/>
        <w:outlineLvl w:val="2"/>
        <w:rPr>
          <w:rFonts w:ascii="Times New Roman" w:hAnsi="Times New Roman" w:cs="Times New Roman"/>
          <w:b/>
          <w:sz w:val="24"/>
          <w:szCs w:val="24"/>
        </w:rPr>
      </w:pPr>
      <w:bookmarkStart w:id="61" w:name="_Toc518344031"/>
      <w:r w:rsidRPr="00AC287D">
        <w:rPr>
          <w:rFonts w:ascii="Times New Roman" w:hAnsi="Times New Roman" w:cs="Times New Roman"/>
          <w:b/>
          <w:sz w:val="24"/>
          <w:szCs w:val="24"/>
        </w:rPr>
        <w:t>Khoá &amp; ràng buộc toàn vẹn</w:t>
      </w:r>
      <w:bookmarkEnd w:id="61"/>
    </w:p>
    <w:p w:rsidR="004051BC" w:rsidRPr="002811E4" w:rsidRDefault="004051BC" w:rsidP="004051BC">
      <w:pPr>
        <w:pStyle w:val="oancuaDanhsach"/>
        <w:ind w:left="1080"/>
        <w:jc w:val="both"/>
        <w:outlineLvl w:val="2"/>
        <w:rPr>
          <w:sz w:val="24"/>
          <w:szCs w:val="24"/>
        </w:rPr>
      </w:pPr>
    </w:p>
    <w:p w:rsidR="002811E4" w:rsidRPr="00DE64CF" w:rsidRDefault="002811E4" w:rsidP="00E43E4A">
      <w:pPr>
        <w:pStyle w:val="oancuaDanhsach"/>
        <w:numPr>
          <w:ilvl w:val="2"/>
          <w:numId w:val="10"/>
        </w:numPr>
        <w:outlineLvl w:val="3"/>
        <w:rPr>
          <w:rFonts w:ascii="Times New Roman" w:hAnsi="Times New Roman" w:cs="Times New Roman"/>
          <w:b/>
          <w:sz w:val="24"/>
          <w:szCs w:val="24"/>
        </w:rPr>
      </w:pPr>
      <w:bookmarkStart w:id="62" w:name="_Toc518344032"/>
      <w:r w:rsidRPr="00DE64CF">
        <w:rPr>
          <w:rFonts w:ascii="Times New Roman" w:hAnsi="Times New Roman" w:cs="Times New Roman"/>
          <w:b/>
          <w:sz w:val="24"/>
          <w:szCs w:val="24"/>
        </w:rPr>
        <w:t>Bảng TaiKhoan</w:t>
      </w:r>
      <w:bookmarkEnd w:id="62"/>
    </w:p>
    <w:tbl>
      <w:tblPr>
        <w:tblStyle w:val="LiBang"/>
        <w:tblW w:w="0" w:type="auto"/>
        <w:tblInd w:w="715" w:type="dxa"/>
        <w:tblLook w:val="04A0" w:firstRow="1" w:lastRow="0" w:firstColumn="1" w:lastColumn="0" w:noHBand="0" w:noVBand="1"/>
      </w:tblPr>
      <w:tblGrid>
        <w:gridCol w:w="670"/>
        <w:gridCol w:w="1847"/>
        <w:gridCol w:w="1756"/>
        <w:gridCol w:w="2942"/>
        <w:gridCol w:w="1193"/>
      </w:tblGrid>
      <w:tr w:rsidR="002811E4" w:rsidRPr="00DE64CF" w:rsidTr="00F2496C">
        <w:tc>
          <w:tcPr>
            <w:tcW w:w="670" w:type="dxa"/>
          </w:tcPr>
          <w:p w:rsidR="002811E4" w:rsidRPr="00DE64CF" w:rsidRDefault="002811E4" w:rsidP="002811E4">
            <w:pPr>
              <w:pStyle w:val="oancuaDanhsach"/>
              <w:ind w:left="0"/>
              <w:jc w:val="center"/>
              <w:rPr>
                <w:rFonts w:ascii="Times New Roman" w:hAnsi="Times New Roman" w:cs="Times New Roman"/>
                <w:b/>
                <w:sz w:val="24"/>
                <w:szCs w:val="24"/>
              </w:rPr>
            </w:pPr>
            <w:r w:rsidRPr="00DE64CF">
              <w:rPr>
                <w:rFonts w:ascii="Times New Roman" w:hAnsi="Times New Roman" w:cs="Times New Roman"/>
                <w:b/>
                <w:sz w:val="24"/>
                <w:szCs w:val="24"/>
              </w:rPr>
              <w:t>STT</w:t>
            </w:r>
          </w:p>
        </w:tc>
        <w:tc>
          <w:tcPr>
            <w:tcW w:w="1847" w:type="dxa"/>
          </w:tcPr>
          <w:p w:rsidR="002811E4" w:rsidRPr="00DE64CF" w:rsidRDefault="002811E4" w:rsidP="002811E4">
            <w:pPr>
              <w:pStyle w:val="oancuaDanhsach"/>
              <w:ind w:left="0"/>
              <w:jc w:val="center"/>
              <w:rPr>
                <w:rFonts w:ascii="Times New Roman" w:hAnsi="Times New Roman" w:cs="Times New Roman"/>
                <w:b/>
                <w:sz w:val="24"/>
                <w:szCs w:val="24"/>
              </w:rPr>
            </w:pPr>
            <w:r w:rsidRPr="00DE64CF">
              <w:rPr>
                <w:rFonts w:ascii="Times New Roman" w:hAnsi="Times New Roman" w:cs="Times New Roman"/>
                <w:b/>
                <w:sz w:val="24"/>
                <w:szCs w:val="24"/>
              </w:rPr>
              <w:t>Thuộc tính</w:t>
            </w:r>
          </w:p>
        </w:tc>
        <w:tc>
          <w:tcPr>
            <w:tcW w:w="1756" w:type="dxa"/>
          </w:tcPr>
          <w:p w:rsidR="002811E4" w:rsidRPr="00DE64CF" w:rsidRDefault="002811E4" w:rsidP="002811E4">
            <w:pPr>
              <w:pStyle w:val="oancuaDanhsach"/>
              <w:ind w:left="0"/>
              <w:jc w:val="center"/>
              <w:rPr>
                <w:rFonts w:ascii="Times New Roman" w:hAnsi="Times New Roman" w:cs="Times New Roman"/>
                <w:b/>
                <w:sz w:val="24"/>
                <w:szCs w:val="24"/>
              </w:rPr>
            </w:pPr>
            <w:r w:rsidRPr="00DE64CF">
              <w:rPr>
                <w:rFonts w:ascii="Times New Roman" w:hAnsi="Times New Roman" w:cs="Times New Roman"/>
                <w:b/>
                <w:sz w:val="24"/>
                <w:szCs w:val="24"/>
              </w:rPr>
              <w:t>Kiểu dữ liệu</w:t>
            </w:r>
          </w:p>
        </w:tc>
        <w:tc>
          <w:tcPr>
            <w:tcW w:w="2942" w:type="dxa"/>
          </w:tcPr>
          <w:p w:rsidR="002811E4" w:rsidRPr="00DE64CF" w:rsidRDefault="002811E4" w:rsidP="002811E4">
            <w:pPr>
              <w:pStyle w:val="oancuaDanhsach"/>
              <w:ind w:left="0"/>
              <w:jc w:val="center"/>
              <w:rPr>
                <w:rFonts w:ascii="Times New Roman" w:hAnsi="Times New Roman" w:cs="Times New Roman"/>
                <w:b/>
                <w:sz w:val="24"/>
                <w:szCs w:val="24"/>
              </w:rPr>
            </w:pPr>
            <w:r w:rsidRPr="00DE64CF">
              <w:rPr>
                <w:rFonts w:ascii="Times New Roman" w:hAnsi="Times New Roman" w:cs="Times New Roman"/>
                <w:b/>
                <w:sz w:val="24"/>
                <w:szCs w:val="24"/>
              </w:rPr>
              <w:t>Ràng buộc</w:t>
            </w:r>
          </w:p>
        </w:tc>
        <w:tc>
          <w:tcPr>
            <w:tcW w:w="1193" w:type="dxa"/>
          </w:tcPr>
          <w:p w:rsidR="002811E4" w:rsidRPr="00DE64CF" w:rsidRDefault="002811E4" w:rsidP="002811E4">
            <w:pPr>
              <w:pStyle w:val="oancuaDanhsach"/>
              <w:ind w:left="0"/>
              <w:jc w:val="center"/>
              <w:rPr>
                <w:rFonts w:ascii="Times New Roman" w:hAnsi="Times New Roman" w:cs="Times New Roman"/>
                <w:b/>
                <w:sz w:val="24"/>
                <w:szCs w:val="24"/>
              </w:rPr>
            </w:pPr>
            <w:r w:rsidRPr="00DE64CF">
              <w:rPr>
                <w:rFonts w:ascii="Times New Roman" w:hAnsi="Times New Roman" w:cs="Times New Roman"/>
                <w:b/>
                <w:sz w:val="24"/>
                <w:szCs w:val="24"/>
              </w:rPr>
              <w:t>Ghi chú</w:t>
            </w:r>
          </w:p>
        </w:tc>
      </w:tr>
      <w:tr w:rsidR="002811E4" w:rsidRPr="00DE64CF" w:rsidTr="00F2496C">
        <w:tc>
          <w:tcPr>
            <w:tcW w:w="670" w:type="dxa"/>
          </w:tcPr>
          <w:p w:rsidR="002811E4" w:rsidRPr="00DE64CF" w:rsidRDefault="002811E4"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1</w:t>
            </w:r>
          </w:p>
        </w:tc>
        <w:tc>
          <w:tcPr>
            <w:tcW w:w="1847" w:type="dxa"/>
          </w:tcPr>
          <w:p w:rsidR="002811E4" w:rsidRPr="00DE64CF" w:rsidRDefault="002811E4"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Id</w:t>
            </w:r>
          </w:p>
        </w:tc>
        <w:tc>
          <w:tcPr>
            <w:tcW w:w="1756" w:type="dxa"/>
          </w:tcPr>
          <w:p w:rsidR="002811E4" w:rsidRPr="00DE64CF" w:rsidRDefault="002811E4"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Int</w:t>
            </w:r>
          </w:p>
        </w:tc>
        <w:tc>
          <w:tcPr>
            <w:tcW w:w="2942" w:type="dxa"/>
          </w:tcPr>
          <w:p w:rsidR="002811E4" w:rsidRPr="00DE64CF" w:rsidRDefault="002811E4"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Tự động tăng và không trùng nhau</w:t>
            </w:r>
          </w:p>
        </w:tc>
        <w:tc>
          <w:tcPr>
            <w:tcW w:w="1193" w:type="dxa"/>
          </w:tcPr>
          <w:p w:rsidR="002811E4" w:rsidRPr="00DE64CF" w:rsidRDefault="002811E4"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Khoá chính</w:t>
            </w:r>
          </w:p>
        </w:tc>
      </w:tr>
      <w:tr w:rsidR="002811E4" w:rsidRPr="00DE64CF" w:rsidTr="00F2496C">
        <w:tc>
          <w:tcPr>
            <w:tcW w:w="670" w:type="dxa"/>
          </w:tcPr>
          <w:p w:rsidR="002811E4" w:rsidRPr="00DE64CF" w:rsidRDefault="002811E4"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lastRenderedPageBreak/>
              <w:t>2</w:t>
            </w:r>
          </w:p>
        </w:tc>
        <w:tc>
          <w:tcPr>
            <w:tcW w:w="1847" w:type="dxa"/>
          </w:tcPr>
          <w:p w:rsidR="002811E4" w:rsidRPr="00DE64CF" w:rsidRDefault="002811E4"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TenDangNhap</w:t>
            </w:r>
          </w:p>
        </w:tc>
        <w:tc>
          <w:tcPr>
            <w:tcW w:w="1756" w:type="dxa"/>
          </w:tcPr>
          <w:p w:rsidR="002811E4" w:rsidRPr="00DE64CF" w:rsidRDefault="002811E4"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Nvarchar (100)</w:t>
            </w:r>
          </w:p>
        </w:tc>
        <w:tc>
          <w:tcPr>
            <w:tcW w:w="2942" w:type="dxa"/>
          </w:tcPr>
          <w:p w:rsidR="002811E4" w:rsidRPr="00DE64CF" w:rsidRDefault="002811E4"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Chuỗi từ 1 đến 100 kí tự</w:t>
            </w:r>
          </w:p>
        </w:tc>
        <w:tc>
          <w:tcPr>
            <w:tcW w:w="1193" w:type="dxa"/>
          </w:tcPr>
          <w:p w:rsidR="002811E4" w:rsidRPr="00DE64CF" w:rsidRDefault="002811E4" w:rsidP="002811E4">
            <w:pPr>
              <w:pStyle w:val="oancuaDanhsach"/>
              <w:ind w:left="0"/>
              <w:jc w:val="center"/>
              <w:rPr>
                <w:rFonts w:ascii="Times New Roman" w:hAnsi="Times New Roman" w:cs="Times New Roman"/>
                <w:sz w:val="24"/>
                <w:szCs w:val="24"/>
              </w:rPr>
            </w:pPr>
          </w:p>
        </w:tc>
      </w:tr>
      <w:tr w:rsidR="002811E4" w:rsidRPr="00DE64CF" w:rsidTr="00F2496C">
        <w:tc>
          <w:tcPr>
            <w:tcW w:w="670" w:type="dxa"/>
          </w:tcPr>
          <w:p w:rsidR="002811E4" w:rsidRPr="00DE64CF" w:rsidRDefault="002811E4"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3</w:t>
            </w:r>
          </w:p>
        </w:tc>
        <w:tc>
          <w:tcPr>
            <w:tcW w:w="1847" w:type="dxa"/>
          </w:tcPr>
          <w:p w:rsidR="002811E4" w:rsidRPr="00DE64CF" w:rsidRDefault="002811E4"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MatKhau</w:t>
            </w:r>
          </w:p>
        </w:tc>
        <w:tc>
          <w:tcPr>
            <w:tcW w:w="1756" w:type="dxa"/>
          </w:tcPr>
          <w:p w:rsidR="002811E4" w:rsidRPr="00DE64CF" w:rsidRDefault="002811E4"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Nvarchar (1000)</w:t>
            </w:r>
          </w:p>
        </w:tc>
        <w:tc>
          <w:tcPr>
            <w:tcW w:w="2942" w:type="dxa"/>
          </w:tcPr>
          <w:p w:rsidR="002811E4" w:rsidRPr="00DE64CF" w:rsidRDefault="002811E4"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Chuỗi từ 1 đến 1000 kí tự</w:t>
            </w:r>
          </w:p>
        </w:tc>
        <w:tc>
          <w:tcPr>
            <w:tcW w:w="1193" w:type="dxa"/>
          </w:tcPr>
          <w:p w:rsidR="002811E4" w:rsidRPr="00DE64CF" w:rsidRDefault="002811E4" w:rsidP="002811E4">
            <w:pPr>
              <w:pStyle w:val="oancuaDanhsach"/>
              <w:ind w:left="0"/>
              <w:jc w:val="center"/>
              <w:rPr>
                <w:rFonts w:ascii="Times New Roman" w:hAnsi="Times New Roman" w:cs="Times New Roman"/>
                <w:sz w:val="24"/>
                <w:szCs w:val="24"/>
              </w:rPr>
            </w:pPr>
          </w:p>
        </w:tc>
      </w:tr>
    </w:tbl>
    <w:p w:rsidR="004051BC" w:rsidRPr="00DE64CF" w:rsidRDefault="004051BC" w:rsidP="004051BC">
      <w:pPr>
        <w:pStyle w:val="oancuaDanhsach"/>
        <w:ind w:left="1800"/>
        <w:outlineLvl w:val="3"/>
        <w:rPr>
          <w:rFonts w:ascii="Times New Roman" w:hAnsi="Times New Roman" w:cs="Times New Roman"/>
          <w:sz w:val="24"/>
          <w:szCs w:val="24"/>
        </w:rPr>
      </w:pPr>
    </w:p>
    <w:p w:rsidR="002811E4" w:rsidRPr="00DE64CF" w:rsidRDefault="002811E4" w:rsidP="00E43E4A">
      <w:pPr>
        <w:pStyle w:val="oancuaDanhsach"/>
        <w:numPr>
          <w:ilvl w:val="2"/>
          <w:numId w:val="10"/>
        </w:numPr>
        <w:outlineLvl w:val="3"/>
        <w:rPr>
          <w:rFonts w:ascii="Times New Roman" w:hAnsi="Times New Roman" w:cs="Times New Roman"/>
          <w:b/>
          <w:sz w:val="24"/>
          <w:szCs w:val="24"/>
        </w:rPr>
      </w:pPr>
      <w:r w:rsidRPr="00DE64CF">
        <w:rPr>
          <w:rFonts w:ascii="Times New Roman" w:hAnsi="Times New Roman" w:cs="Times New Roman"/>
          <w:b/>
          <w:sz w:val="24"/>
          <w:szCs w:val="24"/>
        </w:rPr>
        <w:t xml:space="preserve"> </w:t>
      </w:r>
      <w:bookmarkStart w:id="63" w:name="_Toc518344033"/>
      <w:r w:rsidRPr="00DE64CF">
        <w:rPr>
          <w:rFonts w:ascii="Times New Roman" w:hAnsi="Times New Roman" w:cs="Times New Roman"/>
          <w:b/>
          <w:sz w:val="24"/>
          <w:szCs w:val="24"/>
        </w:rPr>
        <w:t>Bảng ThongTinSanh</w:t>
      </w:r>
      <w:bookmarkEnd w:id="63"/>
    </w:p>
    <w:tbl>
      <w:tblPr>
        <w:tblStyle w:val="LiBang"/>
        <w:tblW w:w="8669" w:type="dxa"/>
        <w:tblInd w:w="684" w:type="dxa"/>
        <w:tblLook w:val="04A0" w:firstRow="1" w:lastRow="0" w:firstColumn="1" w:lastColumn="0" w:noHBand="0" w:noVBand="1"/>
      </w:tblPr>
      <w:tblGrid>
        <w:gridCol w:w="670"/>
        <w:gridCol w:w="2096"/>
        <w:gridCol w:w="1678"/>
        <w:gridCol w:w="3021"/>
        <w:gridCol w:w="1204"/>
      </w:tblGrid>
      <w:tr w:rsidR="002811E4" w:rsidRPr="00DE64CF" w:rsidTr="009B6382">
        <w:tc>
          <w:tcPr>
            <w:tcW w:w="670" w:type="dxa"/>
          </w:tcPr>
          <w:p w:rsidR="002811E4" w:rsidRPr="00DE64CF" w:rsidRDefault="002811E4" w:rsidP="002811E4">
            <w:pPr>
              <w:pStyle w:val="oancuaDanhsach"/>
              <w:ind w:left="0"/>
              <w:jc w:val="center"/>
              <w:rPr>
                <w:rFonts w:ascii="Times New Roman" w:hAnsi="Times New Roman" w:cs="Times New Roman"/>
                <w:b/>
                <w:sz w:val="24"/>
                <w:szCs w:val="24"/>
              </w:rPr>
            </w:pPr>
            <w:r w:rsidRPr="00DE64CF">
              <w:rPr>
                <w:rFonts w:ascii="Times New Roman" w:hAnsi="Times New Roman" w:cs="Times New Roman"/>
                <w:b/>
                <w:sz w:val="24"/>
                <w:szCs w:val="24"/>
              </w:rPr>
              <w:t>STT</w:t>
            </w:r>
          </w:p>
        </w:tc>
        <w:tc>
          <w:tcPr>
            <w:tcW w:w="2096" w:type="dxa"/>
          </w:tcPr>
          <w:p w:rsidR="002811E4" w:rsidRPr="00DE64CF" w:rsidRDefault="002811E4" w:rsidP="002811E4">
            <w:pPr>
              <w:pStyle w:val="oancuaDanhsach"/>
              <w:ind w:left="0"/>
              <w:jc w:val="center"/>
              <w:rPr>
                <w:rFonts w:ascii="Times New Roman" w:hAnsi="Times New Roman" w:cs="Times New Roman"/>
                <w:b/>
                <w:sz w:val="24"/>
                <w:szCs w:val="24"/>
              </w:rPr>
            </w:pPr>
            <w:r w:rsidRPr="00DE64CF">
              <w:rPr>
                <w:rFonts w:ascii="Times New Roman" w:hAnsi="Times New Roman" w:cs="Times New Roman"/>
                <w:b/>
                <w:sz w:val="24"/>
                <w:szCs w:val="24"/>
              </w:rPr>
              <w:t>Thuộc tính</w:t>
            </w:r>
          </w:p>
        </w:tc>
        <w:tc>
          <w:tcPr>
            <w:tcW w:w="1678" w:type="dxa"/>
          </w:tcPr>
          <w:p w:rsidR="002811E4" w:rsidRPr="00DE64CF" w:rsidRDefault="002811E4" w:rsidP="002811E4">
            <w:pPr>
              <w:pStyle w:val="oancuaDanhsach"/>
              <w:ind w:left="0"/>
              <w:jc w:val="center"/>
              <w:rPr>
                <w:rFonts w:ascii="Times New Roman" w:hAnsi="Times New Roman" w:cs="Times New Roman"/>
                <w:b/>
                <w:sz w:val="24"/>
                <w:szCs w:val="24"/>
              </w:rPr>
            </w:pPr>
            <w:r w:rsidRPr="00DE64CF">
              <w:rPr>
                <w:rFonts w:ascii="Times New Roman" w:hAnsi="Times New Roman" w:cs="Times New Roman"/>
                <w:b/>
                <w:sz w:val="24"/>
                <w:szCs w:val="24"/>
              </w:rPr>
              <w:t>Kiểu dữ liệu</w:t>
            </w:r>
          </w:p>
        </w:tc>
        <w:tc>
          <w:tcPr>
            <w:tcW w:w="3021" w:type="dxa"/>
          </w:tcPr>
          <w:p w:rsidR="002811E4" w:rsidRPr="00DE64CF" w:rsidRDefault="002811E4" w:rsidP="002811E4">
            <w:pPr>
              <w:pStyle w:val="oancuaDanhsach"/>
              <w:ind w:left="0"/>
              <w:jc w:val="center"/>
              <w:rPr>
                <w:rFonts w:ascii="Times New Roman" w:hAnsi="Times New Roman" w:cs="Times New Roman"/>
                <w:b/>
                <w:sz w:val="24"/>
                <w:szCs w:val="24"/>
              </w:rPr>
            </w:pPr>
            <w:r w:rsidRPr="00DE64CF">
              <w:rPr>
                <w:rFonts w:ascii="Times New Roman" w:hAnsi="Times New Roman" w:cs="Times New Roman"/>
                <w:b/>
                <w:sz w:val="24"/>
                <w:szCs w:val="24"/>
              </w:rPr>
              <w:t>Ràng buộc</w:t>
            </w:r>
          </w:p>
        </w:tc>
        <w:tc>
          <w:tcPr>
            <w:tcW w:w="1204" w:type="dxa"/>
          </w:tcPr>
          <w:p w:rsidR="002811E4" w:rsidRPr="00DE64CF" w:rsidRDefault="002811E4" w:rsidP="002811E4">
            <w:pPr>
              <w:pStyle w:val="oancuaDanhsach"/>
              <w:ind w:left="0"/>
              <w:jc w:val="center"/>
              <w:rPr>
                <w:rFonts w:ascii="Times New Roman" w:hAnsi="Times New Roman" w:cs="Times New Roman"/>
                <w:b/>
                <w:sz w:val="24"/>
                <w:szCs w:val="24"/>
              </w:rPr>
            </w:pPr>
            <w:r w:rsidRPr="00DE64CF">
              <w:rPr>
                <w:rFonts w:ascii="Times New Roman" w:hAnsi="Times New Roman" w:cs="Times New Roman"/>
                <w:b/>
                <w:sz w:val="24"/>
                <w:szCs w:val="24"/>
              </w:rPr>
              <w:t>Ghi chú</w:t>
            </w:r>
          </w:p>
        </w:tc>
      </w:tr>
      <w:tr w:rsidR="002811E4" w:rsidRPr="00DE64CF" w:rsidTr="009B6382">
        <w:tc>
          <w:tcPr>
            <w:tcW w:w="670" w:type="dxa"/>
          </w:tcPr>
          <w:p w:rsidR="002811E4" w:rsidRPr="00DE64CF" w:rsidRDefault="002811E4"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1</w:t>
            </w:r>
          </w:p>
        </w:tc>
        <w:tc>
          <w:tcPr>
            <w:tcW w:w="2096" w:type="dxa"/>
          </w:tcPr>
          <w:p w:rsidR="002811E4" w:rsidRPr="00DE64CF" w:rsidRDefault="002811E4"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Id</w:t>
            </w:r>
          </w:p>
        </w:tc>
        <w:tc>
          <w:tcPr>
            <w:tcW w:w="1678" w:type="dxa"/>
          </w:tcPr>
          <w:p w:rsidR="002811E4" w:rsidRPr="00DE64CF" w:rsidRDefault="002811E4"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Int</w:t>
            </w:r>
          </w:p>
        </w:tc>
        <w:tc>
          <w:tcPr>
            <w:tcW w:w="3021" w:type="dxa"/>
          </w:tcPr>
          <w:p w:rsidR="002811E4" w:rsidRPr="00DE64CF" w:rsidRDefault="002811E4"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Tự động tăng và không trùng nhau</w:t>
            </w:r>
          </w:p>
        </w:tc>
        <w:tc>
          <w:tcPr>
            <w:tcW w:w="1204" w:type="dxa"/>
          </w:tcPr>
          <w:p w:rsidR="002811E4" w:rsidRPr="00DE64CF" w:rsidRDefault="002811E4"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Khoá chính</w:t>
            </w:r>
          </w:p>
        </w:tc>
      </w:tr>
      <w:tr w:rsidR="002811E4" w:rsidRPr="00DE64CF" w:rsidTr="009B6382">
        <w:tc>
          <w:tcPr>
            <w:tcW w:w="670" w:type="dxa"/>
          </w:tcPr>
          <w:p w:rsidR="002811E4" w:rsidRPr="00DE64CF" w:rsidRDefault="002811E4"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2</w:t>
            </w:r>
          </w:p>
        </w:tc>
        <w:tc>
          <w:tcPr>
            <w:tcW w:w="2096" w:type="dxa"/>
          </w:tcPr>
          <w:p w:rsidR="002811E4" w:rsidRPr="00DE64CF" w:rsidRDefault="002811E4"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LoaiSanh</w:t>
            </w:r>
          </w:p>
        </w:tc>
        <w:tc>
          <w:tcPr>
            <w:tcW w:w="1678" w:type="dxa"/>
          </w:tcPr>
          <w:p w:rsidR="002811E4" w:rsidRPr="00DE64CF" w:rsidRDefault="002811E4"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Nvarchar (100)</w:t>
            </w:r>
          </w:p>
        </w:tc>
        <w:tc>
          <w:tcPr>
            <w:tcW w:w="3021" w:type="dxa"/>
          </w:tcPr>
          <w:p w:rsidR="002811E4" w:rsidRPr="00DE64CF" w:rsidRDefault="002811E4"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Chuỗi từ 1 đến 100 kí tự</w:t>
            </w:r>
          </w:p>
        </w:tc>
        <w:tc>
          <w:tcPr>
            <w:tcW w:w="1204" w:type="dxa"/>
          </w:tcPr>
          <w:p w:rsidR="002811E4" w:rsidRPr="00DE64CF" w:rsidRDefault="002811E4" w:rsidP="002811E4">
            <w:pPr>
              <w:pStyle w:val="oancuaDanhsach"/>
              <w:ind w:left="0"/>
              <w:jc w:val="center"/>
              <w:rPr>
                <w:rFonts w:ascii="Times New Roman" w:hAnsi="Times New Roman" w:cs="Times New Roman"/>
                <w:sz w:val="24"/>
                <w:szCs w:val="24"/>
              </w:rPr>
            </w:pPr>
          </w:p>
        </w:tc>
      </w:tr>
      <w:tr w:rsidR="002811E4" w:rsidRPr="00DE64CF" w:rsidTr="009B6382">
        <w:tc>
          <w:tcPr>
            <w:tcW w:w="670" w:type="dxa"/>
          </w:tcPr>
          <w:p w:rsidR="002811E4" w:rsidRPr="00DE64CF" w:rsidRDefault="002811E4"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3</w:t>
            </w:r>
          </w:p>
        </w:tc>
        <w:tc>
          <w:tcPr>
            <w:tcW w:w="2096" w:type="dxa"/>
          </w:tcPr>
          <w:p w:rsidR="002811E4" w:rsidRPr="00DE64CF" w:rsidRDefault="002811E4"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TenSanh</w:t>
            </w:r>
          </w:p>
        </w:tc>
        <w:tc>
          <w:tcPr>
            <w:tcW w:w="1678" w:type="dxa"/>
          </w:tcPr>
          <w:p w:rsidR="002811E4" w:rsidRPr="00DE64CF" w:rsidRDefault="002811E4"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Nvarchar (100)</w:t>
            </w:r>
          </w:p>
        </w:tc>
        <w:tc>
          <w:tcPr>
            <w:tcW w:w="3021" w:type="dxa"/>
          </w:tcPr>
          <w:p w:rsidR="002811E4" w:rsidRPr="00DE64CF" w:rsidRDefault="002811E4"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Chuỗi từ 1 đến 100 kí tự</w:t>
            </w:r>
          </w:p>
        </w:tc>
        <w:tc>
          <w:tcPr>
            <w:tcW w:w="1204" w:type="dxa"/>
          </w:tcPr>
          <w:p w:rsidR="002811E4" w:rsidRPr="00DE64CF" w:rsidRDefault="002811E4" w:rsidP="002811E4">
            <w:pPr>
              <w:pStyle w:val="oancuaDanhsach"/>
              <w:ind w:left="0"/>
              <w:jc w:val="center"/>
              <w:rPr>
                <w:rFonts w:ascii="Times New Roman" w:hAnsi="Times New Roman" w:cs="Times New Roman"/>
                <w:sz w:val="24"/>
                <w:szCs w:val="24"/>
              </w:rPr>
            </w:pPr>
          </w:p>
        </w:tc>
      </w:tr>
      <w:tr w:rsidR="002811E4" w:rsidRPr="00DE64CF" w:rsidTr="009B6382">
        <w:tc>
          <w:tcPr>
            <w:tcW w:w="670" w:type="dxa"/>
          </w:tcPr>
          <w:p w:rsidR="002811E4" w:rsidRPr="00DE64CF" w:rsidRDefault="002811E4"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4</w:t>
            </w:r>
          </w:p>
        </w:tc>
        <w:tc>
          <w:tcPr>
            <w:tcW w:w="2096" w:type="dxa"/>
          </w:tcPr>
          <w:p w:rsidR="002811E4" w:rsidRPr="00DE64CF" w:rsidRDefault="002811E4"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SoLuongBanToiDa</w:t>
            </w:r>
          </w:p>
        </w:tc>
        <w:tc>
          <w:tcPr>
            <w:tcW w:w="1678" w:type="dxa"/>
          </w:tcPr>
          <w:p w:rsidR="002811E4" w:rsidRPr="00DE64CF" w:rsidRDefault="002811E4"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Int</w:t>
            </w:r>
          </w:p>
        </w:tc>
        <w:tc>
          <w:tcPr>
            <w:tcW w:w="3021" w:type="dxa"/>
          </w:tcPr>
          <w:p w:rsidR="002811E4" w:rsidRPr="00DE64CF" w:rsidRDefault="002811E4"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Khác 0</w:t>
            </w:r>
          </w:p>
        </w:tc>
        <w:tc>
          <w:tcPr>
            <w:tcW w:w="1204" w:type="dxa"/>
          </w:tcPr>
          <w:p w:rsidR="002811E4" w:rsidRPr="00DE64CF" w:rsidRDefault="002811E4" w:rsidP="002811E4">
            <w:pPr>
              <w:pStyle w:val="oancuaDanhsach"/>
              <w:ind w:left="0"/>
              <w:jc w:val="center"/>
              <w:rPr>
                <w:rFonts w:ascii="Times New Roman" w:hAnsi="Times New Roman" w:cs="Times New Roman"/>
                <w:sz w:val="24"/>
                <w:szCs w:val="24"/>
              </w:rPr>
            </w:pPr>
          </w:p>
        </w:tc>
      </w:tr>
      <w:tr w:rsidR="002811E4" w:rsidRPr="00DE64CF" w:rsidTr="009B6382">
        <w:tc>
          <w:tcPr>
            <w:tcW w:w="670" w:type="dxa"/>
          </w:tcPr>
          <w:p w:rsidR="002811E4" w:rsidRPr="00DE64CF" w:rsidRDefault="002811E4"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5</w:t>
            </w:r>
          </w:p>
        </w:tc>
        <w:tc>
          <w:tcPr>
            <w:tcW w:w="2096" w:type="dxa"/>
          </w:tcPr>
          <w:p w:rsidR="002811E4" w:rsidRPr="00DE64CF" w:rsidRDefault="002811E4"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DonGiaToiThieu</w:t>
            </w:r>
          </w:p>
        </w:tc>
        <w:tc>
          <w:tcPr>
            <w:tcW w:w="1678" w:type="dxa"/>
          </w:tcPr>
          <w:p w:rsidR="002811E4" w:rsidRPr="00DE64CF" w:rsidRDefault="002811E4"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Money</w:t>
            </w:r>
          </w:p>
        </w:tc>
        <w:tc>
          <w:tcPr>
            <w:tcW w:w="3021" w:type="dxa"/>
          </w:tcPr>
          <w:p w:rsidR="002811E4" w:rsidRPr="00DE64CF" w:rsidRDefault="002811E4"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Khác 0</w:t>
            </w:r>
          </w:p>
        </w:tc>
        <w:tc>
          <w:tcPr>
            <w:tcW w:w="1204" w:type="dxa"/>
          </w:tcPr>
          <w:p w:rsidR="002811E4" w:rsidRPr="00DE64CF" w:rsidRDefault="002811E4" w:rsidP="002811E4">
            <w:pPr>
              <w:pStyle w:val="oancuaDanhsach"/>
              <w:ind w:left="0"/>
              <w:jc w:val="center"/>
              <w:rPr>
                <w:rFonts w:ascii="Times New Roman" w:hAnsi="Times New Roman" w:cs="Times New Roman"/>
                <w:sz w:val="24"/>
                <w:szCs w:val="24"/>
              </w:rPr>
            </w:pPr>
          </w:p>
        </w:tc>
      </w:tr>
      <w:tr w:rsidR="002811E4" w:rsidRPr="00DE64CF" w:rsidTr="009B6382">
        <w:tc>
          <w:tcPr>
            <w:tcW w:w="670" w:type="dxa"/>
          </w:tcPr>
          <w:p w:rsidR="002811E4" w:rsidRPr="00DE64CF" w:rsidRDefault="002811E4"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6</w:t>
            </w:r>
          </w:p>
        </w:tc>
        <w:tc>
          <w:tcPr>
            <w:tcW w:w="2096" w:type="dxa"/>
          </w:tcPr>
          <w:p w:rsidR="002811E4" w:rsidRPr="00DE64CF" w:rsidRDefault="002811E4"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GhiChu</w:t>
            </w:r>
          </w:p>
        </w:tc>
        <w:tc>
          <w:tcPr>
            <w:tcW w:w="1678" w:type="dxa"/>
          </w:tcPr>
          <w:p w:rsidR="002811E4" w:rsidRPr="00DE64CF" w:rsidRDefault="002811E4"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Nvarchar (100)</w:t>
            </w:r>
          </w:p>
        </w:tc>
        <w:tc>
          <w:tcPr>
            <w:tcW w:w="3021" w:type="dxa"/>
          </w:tcPr>
          <w:p w:rsidR="002811E4" w:rsidRPr="00DE64CF" w:rsidRDefault="002811E4"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Chuỗi từ 1 đến 100 kí tự</w:t>
            </w:r>
          </w:p>
        </w:tc>
        <w:tc>
          <w:tcPr>
            <w:tcW w:w="1204" w:type="dxa"/>
          </w:tcPr>
          <w:p w:rsidR="002811E4" w:rsidRPr="00DE64CF" w:rsidRDefault="002811E4" w:rsidP="002811E4">
            <w:pPr>
              <w:pStyle w:val="oancuaDanhsach"/>
              <w:ind w:left="0"/>
              <w:jc w:val="center"/>
              <w:rPr>
                <w:rFonts w:ascii="Times New Roman" w:hAnsi="Times New Roman" w:cs="Times New Roman"/>
                <w:sz w:val="24"/>
                <w:szCs w:val="24"/>
              </w:rPr>
            </w:pPr>
          </w:p>
        </w:tc>
      </w:tr>
      <w:tr w:rsidR="002811E4" w:rsidRPr="00DE64CF" w:rsidTr="009B6382">
        <w:tc>
          <w:tcPr>
            <w:tcW w:w="670" w:type="dxa"/>
          </w:tcPr>
          <w:p w:rsidR="002811E4" w:rsidRPr="00DE64CF" w:rsidRDefault="002811E4"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7</w:t>
            </w:r>
          </w:p>
        </w:tc>
        <w:tc>
          <w:tcPr>
            <w:tcW w:w="2096" w:type="dxa"/>
          </w:tcPr>
          <w:p w:rsidR="002811E4" w:rsidRPr="00DE64CF" w:rsidRDefault="002811E4"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TiSoPhat</w:t>
            </w:r>
          </w:p>
        </w:tc>
        <w:tc>
          <w:tcPr>
            <w:tcW w:w="1678" w:type="dxa"/>
          </w:tcPr>
          <w:p w:rsidR="002811E4" w:rsidRPr="00DE64CF" w:rsidRDefault="002811E4"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Float</w:t>
            </w:r>
          </w:p>
        </w:tc>
        <w:tc>
          <w:tcPr>
            <w:tcW w:w="3021" w:type="dxa"/>
          </w:tcPr>
          <w:p w:rsidR="002811E4" w:rsidRPr="00DE64CF" w:rsidRDefault="002811E4" w:rsidP="002811E4">
            <w:pPr>
              <w:pStyle w:val="oancuaDanhsach"/>
              <w:ind w:left="0"/>
              <w:jc w:val="center"/>
              <w:rPr>
                <w:rFonts w:ascii="Times New Roman" w:hAnsi="Times New Roman" w:cs="Times New Roman"/>
                <w:sz w:val="24"/>
                <w:szCs w:val="24"/>
              </w:rPr>
            </w:pPr>
            <w:r w:rsidRPr="00DE64CF">
              <w:rPr>
                <w:rFonts w:ascii="Times New Roman" w:hAnsi="Times New Roman" w:cs="Times New Roman"/>
                <w:sz w:val="24"/>
                <w:szCs w:val="24"/>
              </w:rPr>
              <w:t>Khởi tạo 0.01</w:t>
            </w:r>
          </w:p>
        </w:tc>
        <w:tc>
          <w:tcPr>
            <w:tcW w:w="1204" w:type="dxa"/>
          </w:tcPr>
          <w:p w:rsidR="002811E4" w:rsidRPr="00DE64CF" w:rsidRDefault="002811E4" w:rsidP="002811E4">
            <w:pPr>
              <w:pStyle w:val="oancuaDanhsach"/>
              <w:ind w:left="0"/>
              <w:jc w:val="center"/>
              <w:rPr>
                <w:rFonts w:ascii="Times New Roman" w:hAnsi="Times New Roman" w:cs="Times New Roman"/>
                <w:sz w:val="24"/>
                <w:szCs w:val="24"/>
              </w:rPr>
            </w:pPr>
          </w:p>
        </w:tc>
      </w:tr>
    </w:tbl>
    <w:p w:rsidR="004051BC" w:rsidRPr="00DE64CF" w:rsidRDefault="004051BC" w:rsidP="004051BC">
      <w:pPr>
        <w:pStyle w:val="oancuaDanhsach"/>
        <w:ind w:left="1800"/>
        <w:outlineLvl w:val="3"/>
        <w:rPr>
          <w:rFonts w:ascii="Times New Roman" w:hAnsi="Times New Roman" w:cs="Times New Roman"/>
          <w:sz w:val="24"/>
          <w:szCs w:val="24"/>
        </w:rPr>
      </w:pPr>
    </w:p>
    <w:p w:rsidR="002811E4" w:rsidRPr="00DE64CF" w:rsidRDefault="002811E4" w:rsidP="00E43E4A">
      <w:pPr>
        <w:pStyle w:val="oancuaDanhsach"/>
        <w:numPr>
          <w:ilvl w:val="2"/>
          <w:numId w:val="10"/>
        </w:numPr>
        <w:outlineLvl w:val="3"/>
        <w:rPr>
          <w:rFonts w:ascii="Times New Roman" w:hAnsi="Times New Roman" w:cs="Times New Roman"/>
          <w:b/>
          <w:sz w:val="24"/>
          <w:szCs w:val="24"/>
        </w:rPr>
      </w:pPr>
      <w:bookmarkStart w:id="64" w:name="_Toc518344034"/>
      <w:r w:rsidRPr="00DE64CF">
        <w:rPr>
          <w:rFonts w:ascii="Times New Roman" w:hAnsi="Times New Roman" w:cs="Times New Roman"/>
          <w:b/>
          <w:sz w:val="24"/>
          <w:szCs w:val="24"/>
        </w:rPr>
        <w:t>Bảng ThucDon</w:t>
      </w:r>
      <w:bookmarkEnd w:id="64"/>
    </w:p>
    <w:tbl>
      <w:tblPr>
        <w:tblStyle w:val="Bongchuthich"/>
        <w:tblW w:w="8640" w:type="dxa"/>
        <w:tblInd w:w="715" w:type="dxa"/>
        <w:tblLook w:val="04A0" w:firstRow="1" w:lastRow="0" w:firstColumn="1" w:lastColumn="0" w:noHBand="0" w:noVBand="1"/>
      </w:tblPr>
      <w:tblGrid>
        <w:gridCol w:w="670"/>
        <w:gridCol w:w="1787"/>
        <w:gridCol w:w="1601"/>
        <w:gridCol w:w="3067"/>
        <w:gridCol w:w="1515"/>
      </w:tblGrid>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b/>
                <w:sz w:val="24"/>
                <w:szCs w:val="24"/>
              </w:rPr>
            </w:pPr>
            <w:r w:rsidRPr="00DE64CF">
              <w:rPr>
                <w:rFonts w:ascii="Times New Roman" w:hAnsi="Times New Roman" w:cs="Times New Roman"/>
                <w:b/>
                <w:sz w:val="24"/>
                <w:szCs w:val="24"/>
              </w:rPr>
              <w:t>STT</w:t>
            </w:r>
          </w:p>
        </w:tc>
        <w:tc>
          <w:tcPr>
            <w:tcW w:w="1787"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b/>
                <w:sz w:val="24"/>
                <w:szCs w:val="24"/>
              </w:rPr>
            </w:pPr>
            <w:r w:rsidRPr="00DE64CF">
              <w:rPr>
                <w:rFonts w:ascii="Times New Roman" w:hAnsi="Times New Roman" w:cs="Times New Roman"/>
                <w:b/>
                <w:sz w:val="24"/>
                <w:szCs w:val="24"/>
              </w:rPr>
              <w:t>Thuộc tính</w:t>
            </w:r>
          </w:p>
        </w:tc>
        <w:tc>
          <w:tcPr>
            <w:tcW w:w="1601"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b/>
                <w:sz w:val="24"/>
                <w:szCs w:val="24"/>
              </w:rPr>
            </w:pPr>
            <w:r w:rsidRPr="00DE64CF">
              <w:rPr>
                <w:rFonts w:ascii="Times New Roman" w:hAnsi="Times New Roman" w:cs="Times New Roman"/>
                <w:b/>
                <w:sz w:val="24"/>
                <w:szCs w:val="24"/>
              </w:rPr>
              <w:t>Kiểu dữ dữ liệu</w:t>
            </w:r>
          </w:p>
        </w:tc>
        <w:tc>
          <w:tcPr>
            <w:tcW w:w="3067"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b/>
                <w:sz w:val="24"/>
                <w:szCs w:val="24"/>
              </w:rPr>
            </w:pPr>
            <w:r w:rsidRPr="00DE64CF">
              <w:rPr>
                <w:rFonts w:ascii="Times New Roman" w:hAnsi="Times New Roman" w:cs="Times New Roman"/>
                <w:b/>
                <w:sz w:val="24"/>
                <w:szCs w:val="24"/>
              </w:rPr>
              <w:t>Ràng buộc</w:t>
            </w:r>
          </w:p>
        </w:tc>
        <w:tc>
          <w:tcPr>
            <w:tcW w:w="1515"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b/>
                <w:sz w:val="24"/>
                <w:szCs w:val="24"/>
              </w:rPr>
            </w:pPr>
            <w:r w:rsidRPr="00DE64CF">
              <w:rPr>
                <w:rFonts w:ascii="Times New Roman" w:hAnsi="Times New Roman" w:cs="Times New Roman"/>
                <w:b/>
                <w:sz w:val="24"/>
                <w:szCs w:val="24"/>
              </w:rPr>
              <w:t>Diễn giải</w:t>
            </w: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F2496C">
            <w:pPr>
              <w:ind w:left="-375"/>
              <w:jc w:val="center"/>
              <w:rPr>
                <w:rFonts w:ascii="Times New Roman" w:hAnsi="Times New Roman" w:cs="Times New Roman"/>
                <w:sz w:val="24"/>
                <w:szCs w:val="24"/>
              </w:rPr>
            </w:pPr>
            <w:r w:rsidRPr="00DE64CF">
              <w:rPr>
                <w:rFonts w:ascii="Times New Roman" w:hAnsi="Times New Roman" w:cs="Times New Roman"/>
                <w:sz w:val="24"/>
                <w:szCs w:val="24"/>
              </w:rPr>
              <w:t>1</w:t>
            </w:r>
          </w:p>
        </w:tc>
        <w:tc>
          <w:tcPr>
            <w:tcW w:w="1787"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Id</w:t>
            </w:r>
          </w:p>
        </w:tc>
        <w:tc>
          <w:tcPr>
            <w:tcW w:w="1601"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int</w:t>
            </w:r>
          </w:p>
        </w:tc>
        <w:tc>
          <w:tcPr>
            <w:tcW w:w="3067"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Các số nguyên không âm</w:t>
            </w:r>
          </w:p>
        </w:tc>
        <w:tc>
          <w:tcPr>
            <w:tcW w:w="1515"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Khóa chính</w:t>
            </w: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2</w:t>
            </w:r>
          </w:p>
        </w:tc>
        <w:tc>
          <w:tcPr>
            <w:tcW w:w="1787"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MaThucDon</w:t>
            </w:r>
          </w:p>
        </w:tc>
        <w:tc>
          <w:tcPr>
            <w:tcW w:w="1601"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Varchar (100)</w:t>
            </w:r>
          </w:p>
        </w:tc>
        <w:tc>
          <w:tcPr>
            <w:tcW w:w="3067"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Chuỗi từ 1 đến 100 kí tự</w:t>
            </w:r>
          </w:p>
        </w:tc>
        <w:tc>
          <w:tcPr>
            <w:tcW w:w="1515"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3</w:t>
            </w:r>
          </w:p>
        </w:tc>
        <w:tc>
          <w:tcPr>
            <w:tcW w:w="1787"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MonKhaiVi</w:t>
            </w:r>
          </w:p>
        </w:tc>
        <w:tc>
          <w:tcPr>
            <w:tcW w:w="1601"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Nvarchar (100)</w:t>
            </w:r>
          </w:p>
        </w:tc>
        <w:tc>
          <w:tcPr>
            <w:tcW w:w="3067"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Chuỗi từ 1 đến 100 kí tự</w:t>
            </w:r>
          </w:p>
        </w:tc>
        <w:tc>
          <w:tcPr>
            <w:tcW w:w="1515"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4</w:t>
            </w:r>
          </w:p>
        </w:tc>
        <w:tc>
          <w:tcPr>
            <w:tcW w:w="1787"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MonChinh1</w:t>
            </w:r>
          </w:p>
        </w:tc>
        <w:tc>
          <w:tcPr>
            <w:tcW w:w="1601"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Nvarchar (100)</w:t>
            </w:r>
          </w:p>
        </w:tc>
        <w:tc>
          <w:tcPr>
            <w:tcW w:w="3067"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Chuỗi từ 1 đến 100 kí tự</w:t>
            </w:r>
          </w:p>
        </w:tc>
        <w:tc>
          <w:tcPr>
            <w:tcW w:w="1515"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5</w:t>
            </w:r>
          </w:p>
        </w:tc>
        <w:tc>
          <w:tcPr>
            <w:tcW w:w="1787"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MonChinh2</w:t>
            </w:r>
          </w:p>
        </w:tc>
        <w:tc>
          <w:tcPr>
            <w:tcW w:w="1601"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Nvarchar (100)</w:t>
            </w:r>
          </w:p>
        </w:tc>
        <w:tc>
          <w:tcPr>
            <w:tcW w:w="3067"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Chuỗi từ 1 đến 100 kí tự</w:t>
            </w:r>
          </w:p>
        </w:tc>
        <w:tc>
          <w:tcPr>
            <w:tcW w:w="1515"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6</w:t>
            </w:r>
          </w:p>
        </w:tc>
        <w:tc>
          <w:tcPr>
            <w:tcW w:w="1787"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MonChinh3</w:t>
            </w:r>
          </w:p>
        </w:tc>
        <w:tc>
          <w:tcPr>
            <w:tcW w:w="1601"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Nvarchar (100)</w:t>
            </w:r>
          </w:p>
        </w:tc>
        <w:tc>
          <w:tcPr>
            <w:tcW w:w="3067"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Chuỗi từ 1 đến 100 kí tự</w:t>
            </w:r>
          </w:p>
        </w:tc>
        <w:tc>
          <w:tcPr>
            <w:tcW w:w="1515"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7</w:t>
            </w:r>
          </w:p>
        </w:tc>
        <w:tc>
          <w:tcPr>
            <w:tcW w:w="1787"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Lau</w:t>
            </w:r>
          </w:p>
        </w:tc>
        <w:tc>
          <w:tcPr>
            <w:tcW w:w="1601"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Nvarchar (100)</w:t>
            </w:r>
          </w:p>
        </w:tc>
        <w:tc>
          <w:tcPr>
            <w:tcW w:w="3067"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Chuỗi từ 1 đến 100 kí tự</w:t>
            </w:r>
          </w:p>
        </w:tc>
        <w:tc>
          <w:tcPr>
            <w:tcW w:w="1515"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8</w:t>
            </w:r>
          </w:p>
        </w:tc>
        <w:tc>
          <w:tcPr>
            <w:tcW w:w="1787"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TrangMieng</w:t>
            </w:r>
          </w:p>
        </w:tc>
        <w:tc>
          <w:tcPr>
            <w:tcW w:w="1601"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Nvarchar (100)</w:t>
            </w:r>
          </w:p>
        </w:tc>
        <w:tc>
          <w:tcPr>
            <w:tcW w:w="3067"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Chuỗi từ 1 đến 100 kí tự</w:t>
            </w:r>
          </w:p>
        </w:tc>
        <w:tc>
          <w:tcPr>
            <w:tcW w:w="1515"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9</w:t>
            </w:r>
          </w:p>
        </w:tc>
        <w:tc>
          <w:tcPr>
            <w:tcW w:w="1787"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Bia</w:t>
            </w:r>
          </w:p>
        </w:tc>
        <w:tc>
          <w:tcPr>
            <w:tcW w:w="1601"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Nvarchar (100)</w:t>
            </w:r>
          </w:p>
        </w:tc>
        <w:tc>
          <w:tcPr>
            <w:tcW w:w="3067"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Chuỗi từ 1 đến 100 kí tự</w:t>
            </w:r>
          </w:p>
        </w:tc>
        <w:tc>
          <w:tcPr>
            <w:tcW w:w="1515"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10</w:t>
            </w:r>
          </w:p>
        </w:tc>
        <w:tc>
          <w:tcPr>
            <w:tcW w:w="1787"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NuocNgot</w:t>
            </w:r>
          </w:p>
        </w:tc>
        <w:tc>
          <w:tcPr>
            <w:tcW w:w="1601"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Nvarchar (100)</w:t>
            </w:r>
          </w:p>
        </w:tc>
        <w:tc>
          <w:tcPr>
            <w:tcW w:w="3067"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Chuỗi từ 1 đến 100 kí tự</w:t>
            </w:r>
          </w:p>
        </w:tc>
        <w:tc>
          <w:tcPr>
            <w:tcW w:w="1515"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11</w:t>
            </w:r>
          </w:p>
        </w:tc>
        <w:tc>
          <w:tcPr>
            <w:tcW w:w="1787"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GiaThucDon</w:t>
            </w:r>
          </w:p>
        </w:tc>
        <w:tc>
          <w:tcPr>
            <w:tcW w:w="1601"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Money</w:t>
            </w:r>
          </w:p>
        </w:tc>
        <w:tc>
          <w:tcPr>
            <w:tcW w:w="3067"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Số nguyên không âm</w:t>
            </w:r>
          </w:p>
        </w:tc>
        <w:tc>
          <w:tcPr>
            <w:tcW w:w="1515"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Tiền của set thực đơn</w:t>
            </w:r>
          </w:p>
        </w:tc>
      </w:tr>
    </w:tbl>
    <w:p w:rsidR="004051BC" w:rsidRPr="00DE64CF" w:rsidRDefault="004051BC" w:rsidP="004051BC">
      <w:pPr>
        <w:pStyle w:val="oancuaDanhsach"/>
        <w:ind w:left="1800"/>
        <w:outlineLvl w:val="3"/>
        <w:rPr>
          <w:rFonts w:ascii="Times New Roman" w:hAnsi="Times New Roman" w:cs="Times New Roman"/>
          <w:sz w:val="24"/>
          <w:szCs w:val="24"/>
        </w:rPr>
      </w:pPr>
    </w:p>
    <w:p w:rsidR="002811E4" w:rsidRPr="00DE64CF" w:rsidRDefault="002811E4" w:rsidP="00E43E4A">
      <w:pPr>
        <w:pStyle w:val="oancuaDanhsach"/>
        <w:numPr>
          <w:ilvl w:val="2"/>
          <w:numId w:val="10"/>
        </w:numPr>
        <w:outlineLvl w:val="3"/>
        <w:rPr>
          <w:rFonts w:ascii="Times New Roman" w:hAnsi="Times New Roman" w:cs="Times New Roman"/>
          <w:b/>
          <w:sz w:val="24"/>
          <w:szCs w:val="24"/>
        </w:rPr>
      </w:pPr>
      <w:bookmarkStart w:id="65" w:name="_Toc518344035"/>
      <w:r w:rsidRPr="00DE64CF">
        <w:rPr>
          <w:rFonts w:ascii="Times New Roman" w:hAnsi="Times New Roman" w:cs="Times New Roman"/>
          <w:b/>
          <w:sz w:val="24"/>
          <w:szCs w:val="24"/>
        </w:rPr>
        <w:t>Bảng DichVu</w:t>
      </w:r>
      <w:bookmarkEnd w:id="65"/>
    </w:p>
    <w:tbl>
      <w:tblPr>
        <w:tblStyle w:val="Bongchuthich"/>
        <w:tblW w:w="0" w:type="auto"/>
        <w:tblInd w:w="715" w:type="dxa"/>
        <w:tblLook w:val="04A0" w:firstRow="1" w:lastRow="0" w:firstColumn="1" w:lastColumn="0" w:noHBand="0" w:noVBand="1"/>
      </w:tblPr>
      <w:tblGrid>
        <w:gridCol w:w="670"/>
        <w:gridCol w:w="1845"/>
        <w:gridCol w:w="1543"/>
        <w:gridCol w:w="3066"/>
        <w:gridCol w:w="1151"/>
      </w:tblGrid>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b/>
                <w:sz w:val="24"/>
                <w:szCs w:val="24"/>
              </w:rPr>
            </w:pPr>
            <w:r w:rsidRPr="00DE64CF">
              <w:rPr>
                <w:rFonts w:ascii="Times New Roman" w:hAnsi="Times New Roman" w:cs="Times New Roman"/>
                <w:b/>
                <w:sz w:val="24"/>
                <w:szCs w:val="24"/>
              </w:rPr>
              <w:lastRenderedPageBreak/>
              <w:t>STT</w:t>
            </w:r>
          </w:p>
        </w:tc>
        <w:tc>
          <w:tcPr>
            <w:tcW w:w="1845"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b/>
                <w:sz w:val="24"/>
                <w:szCs w:val="24"/>
              </w:rPr>
            </w:pPr>
            <w:r w:rsidRPr="00DE64CF">
              <w:rPr>
                <w:rFonts w:ascii="Times New Roman" w:hAnsi="Times New Roman" w:cs="Times New Roman"/>
                <w:b/>
                <w:sz w:val="24"/>
                <w:szCs w:val="24"/>
              </w:rPr>
              <w:t>Thuộc tính</w:t>
            </w:r>
          </w:p>
        </w:tc>
        <w:tc>
          <w:tcPr>
            <w:tcW w:w="1543"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b/>
                <w:sz w:val="24"/>
                <w:szCs w:val="24"/>
              </w:rPr>
            </w:pPr>
            <w:r w:rsidRPr="00DE64CF">
              <w:rPr>
                <w:rFonts w:ascii="Times New Roman" w:hAnsi="Times New Roman" w:cs="Times New Roman"/>
                <w:b/>
                <w:sz w:val="24"/>
                <w:szCs w:val="24"/>
              </w:rPr>
              <w:t>Kiểu dữ dữ liệu</w:t>
            </w:r>
          </w:p>
        </w:tc>
        <w:tc>
          <w:tcPr>
            <w:tcW w:w="3066"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b/>
                <w:sz w:val="24"/>
                <w:szCs w:val="24"/>
              </w:rPr>
            </w:pPr>
            <w:r w:rsidRPr="00DE64CF">
              <w:rPr>
                <w:rFonts w:ascii="Times New Roman" w:hAnsi="Times New Roman" w:cs="Times New Roman"/>
                <w:b/>
                <w:sz w:val="24"/>
                <w:szCs w:val="24"/>
              </w:rPr>
              <w:t>Ràng buộc</w:t>
            </w:r>
          </w:p>
        </w:tc>
        <w:tc>
          <w:tcPr>
            <w:tcW w:w="1151"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b/>
                <w:sz w:val="24"/>
                <w:szCs w:val="24"/>
              </w:rPr>
            </w:pPr>
            <w:r w:rsidRPr="00DE64CF">
              <w:rPr>
                <w:rFonts w:ascii="Times New Roman" w:hAnsi="Times New Roman" w:cs="Times New Roman"/>
                <w:b/>
                <w:sz w:val="24"/>
                <w:szCs w:val="24"/>
              </w:rPr>
              <w:t>Diễn giải</w:t>
            </w: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1</w:t>
            </w:r>
          </w:p>
        </w:tc>
        <w:tc>
          <w:tcPr>
            <w:tcW w:w="1845"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Id</w:t>
            </w:r>
          </w:p>
        </w:tc>
        <w:tc>
          <w:tcPr>
            <w:tcW w:w="1543"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Int</w:t>
            </w:r>
          </w:p>
        </w:tc>
        <w:tc>
          <w:tcPr>
            <w:tcW w:w="3066"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Các số nguyên không âm</w:t>
            </w:r>
          </w:p>
        </w:tc>
        <w:tc>
          <w:tcPr>
            <w:tcW w:w="1151"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Khóa Chính</w:t>
            </w: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2</w:t>
            </w:r>
          </w:p>
        </w:tc>
        <w:tc>
          <w:tcPr>
            <w:tcW w:w="1845"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MaDichVu</w:t>
            </w:r>
          </w:p>
        </w:tc>
        <w:tc>
          <w:tcPr>
            <w:tcW w:w="1543"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Varchar (100)</w:t>
            </w:r>
          </w:p>
        </w:tc>
        <w:tc>
          <w:tcPr>
            <w:tcW w:w="3066"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Chuỗi từ 1 đến 100 kí tự</w:t>
            </w:r>
          </w:p>
        </w:tc>
        <w:tc>
          <w:tcPr>
            <w:tcW w:w="1151"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3</w:t>
            </w:r>
          </w:p>
        </w:tc>
        <w:tc>
          <w:tcPr>
            <w:tcW w:w="1845"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Ruou</w:t>
            </w:r>
          </w:p>
        </w:tc>
        <w:tc>
          <w:tcPr>
            <w:tcW w:w="1543"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Nvarchar (100)</w:t>
            </w:r>
          </w:p>
        </w:tc>
        <w:tc>
          <w:tcPr>
            <w:tcW w:w="3066"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Chuỗi từ 1 đến 100 kí tự</w:t>
            </w:r>
          </w:p>
        </w:tc>
        <w:tc>
          <w:tcPr>
            <w:tcW w:w="1151"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4</w:t>
            </w:r>
          </w:p>
        </w:tc>
        <w:tc>
          <w:tcPr>
            <w:tcW w:w="1845"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BanhKem</w:t>
            </w:r>
          </w:p>
        </w:tc>
        <w:tc>
          <w:tcPr>
            <w:tcW w:w="1543"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Nvarchar (100)</w:t>
            </w:r>
          </w:p>
        </w:tc>
        <w:tc>
          <w:tcPr>
            <w:tcW w:w="3066"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Chuỗi từ 1 đến 100 kí tự</w:t>
            </w:r>
          </w:p>
        </w:tc>
        <w:tc>
          <w:tcPr>
            <w:tcW w:w="1151"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5</w:t>
            </w:r>
          </w:p>
        </w:tc>
        <w:tc>
          <w:tcPr>
            <w:tcW w:w="1845"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MC</w:t>
            </w:r>
          </w:p>
        </w:tc>
        <w:tc>
          <w:tcPr>
            <w:tcW w:w="1543"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Nvarchar (100)</w:t>
            </w:r>
          </w:p>
        </w:tc>
        <w:tc>
          <w:tcPr>
            <w:tcW w:w="3066"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Chuỗi từ 1 đến 100 kí tự</w:t>
            </w:r>
          </w:p>
        </w:tc>
        <w:tc>
          <w:tcPr>
            <w:tcW w:w="1151"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6</w:t>
            </w:r>
          </w:p>
        </w:tc>
        <w:tc>
          <w:tcPr>
            <w:tcW w:w="1845"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BanNhac</w:t>
            </w:r>
          </w:p>
        </w:tc>
        <w:tc>
          <w:tcPr>
            <w:tcW w:w="1543"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Nvarchar (100)</w:t>
            </w:r>
          </w:p>
        </w:tc>
        <w:tc>
          <w:tcPr>
            <w:tcW w:w="3066"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Chuỗi từ 1 đến 100 kí tự</w:t>
            </w:r>
          </w:p>
        </w:tc>
        <w:tc>
          <w:tcPr>
            <w:tcW w:w="1151"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7</w:t>
            </w:r>
          </w:p>
        </w:tc>
        <w:tc>
          <w:tcPr>
            <w:tcW w:w="1845"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CaSi</w:t>
            </w:r>
          </w:p>
        </w:tc>
        <w:tc>
          <w:tcPr>
            <w:tcW w:w="1543"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Nvarchar (100)</w:t>
            </w:r>
          </w:p>
        </w:tc>
        <w:tc>
          <w:tcPr>
            <w:tcW w:w="3066"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Chuỗi từ 1 đến 100 kí tự</w:t>
            </w:r>
          </w:p>
        </w:tc>
        <w:tc>
          <w:tcPr>
            <w:tcW w:w="1151"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8</w:t>
            </w:r>
          </w:p>
        </w:tc>
        <w:tc>
          <w:tcPr>
            <w:tcW w:w="1845"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Dj</w:t>
            </w:r>
          </w:p>
        </w:tc>
        <w:tc>
          <w:tcPr>
            <w:tcW w:w="1543"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Nvarchar (100)</w:t>
            </w:r>
          </w:p>
        </w:tc>
        <w:tc>
          <w:tcPr>
            <w:tcW w:w="3066"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Chuỗi từ 1 đến 100 kí tự</w:t>
            </w:r>
          </w:p>
        </w:tc>
        <w:tc>
          <w:tcPr>
            <w:tcW w:w="1151"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9</w:t>
            </w:r>
          </w:p>
        </w:tc>
        <w:tc>
          <w:tcPr>
            <w:tcW w:w="1845"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GiaDichVu</w:t>
            </w:r>
          </w:p>
        </w:tc>
        <w:tc>
          <w:tcPr>
            <w:tcW w:w="1543"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Money</w:t>
            </w:r>
          </w:p>
        </w:tc>
        <w:tc>
          <w:tcPr>
            <w:tcW w:w="3066"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Các số nguyên không âm</w:t>
            </w:r>
          </w:p>
        </w:tc>
        <w:tc>
          <w:tcPr>
            <w:tcW w:w="1151"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Tiền của set dịch vụ</w:t>
            </w:r>
          </w:p>
        </w:tc>
      </w:tr>
    </w:tbl>
    <w:p w:rsidR="004051BC" w:rsidRPr="00DE64CF" w:rsidRDefault="004051BC" w:rsidP="004051BC">
      <w:pPr>
        <w:pStyle w:val="oancuaDanhsach"/>
        <w:ind w:left="1800"/>
        <w:outlineLvl w:val="3"/>
        <w:rPr>
          <w:rFonts w:ascii="Times New Roman" w:hAnsi="Times New Roman" w:cs="Times New Roman"/>
          <w:sz w:val="24"/>
          <w:szCs w:val="24"/>
        </w:rPr>
      </w:pPr>
    </w:p>
    <w:p w:rsidR="002811E4" w:rsidRPr="00DE64CF" w:rsidRDefault="002811E4" w:rsidP="00E43E4A">
      <w:pPr>
        <w:pStyle w:val="oancuaDanhsach"/>
        <w:numPr>
          <w:ilvl w:val="2"/>
          <w:numId w:val="10"/>
        </w:numPr>
        <w:outlineLvl w:val="3"/>
        <w:rPr>
          <w:rFonts w:ascii="Times New Roman" w:hAnsi="Times New Roman" w:cs="Times New Roman"/>
          <w:b/>
          <w:sz w:val="24"/>
          <w:szCs w:val="24"/>
        </w:rPr>
      </w:pPr>
      <w:bookmarkStart w:id="66" w:name="_Toc518344036"/>
      <w:r w:rsidRPr="00DE64CF">
        <w:rPr>
          <w:rFonts w:ascii="Times New Roman" w:hAnsi="Times New Roman" w:cs="Times New Roman"/>
          <w:b/>
          <w:sz w:val="24"/>
          <w:szCs w:val="24"/>
        </w:rPr>
        <w:t>Bảng Tiec</w:t>
      </w:r>
      <w:bookmarkEnd w:id="66"/>
    </w:p>
    <w:tbl>
      <w:tblPr>
        <w:tblStyle w:val="Bongchuthich"/>
        <w:tblW w:w="0" w:type="auto"/>
        <w:tblInd w:w="715" w:type="dxa"/>
        <w:tblLook w:val="04A0" w:firstRow="1" w:lastRow="0" w:firstColumn="1" w:lastColumn="0" w:noHBand="0" w:noVBand="1"/>
      </w:tblPr>
      <w:tblGrid>
        <w:gridCol w:w="670"/>
        <w:gridCol w:w="1766"/>
        <w:gridCol w:w="1650"/>
        <w:gridCol w:w="3030"/>
        <w:gridCol w:w="1159"/>
      </w:tblGrid>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b/>
                <w:sz w:val="24"/>
                <w:szCs w:val="24"/>
              </w:rPr>
            </w:pPr>
            <w:r w:rsidRPr="00DE64CF">
              <w:rPr>
                <w:rFonts w:ascii="Times New Roman" w:hAnsi="Times New Roman" w:cs="Times New Roman"/>
                <w:b/>
                <w:sz w:val="24"/>
                <w:szCs w:val="24"/>
              </w:rPr>
              <w:t>STT</w:t>
            </w:r>
          </w:p>
        </w:tc>
        <w:tc>
          <w:tcPr>
            <w:tcW w:w="1766"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b/>
                <w:sz w:val="24"/>
                <w:szCs w:val="24"/>
              </w:rPr>
            </w:pPr>
            <w:r w:rsidRPr="00DE64CF">
              <w:rPr>
                <w:rFonts w:ascii="Times New Roman" w:hAnsi="Times New Roman" w:cs="Times New Roman"/>
                <w:b/>
                <w:sz w:val="24"/>
                <w:szCs w:val="24"/>
              </w:rPr>
              <w:t>Thuộc tính</w:t>
            </w:r>
          </w:p>
        </w:tc>
        <w:tc>
          <w:tcPr>
            <w:tcW w:w="165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b/>
                <w:sz w:val="24"/>
                <w:szCs w:val="24"/>
              </w:rPr>
            </w:pPr>
            <w:r w:rsidRPr="00DE64CF">
              <w:rPr>
                <w:rFonts w:ascii="Times New Roman" w:hAnsi="Times New Roman" w:cs="Times New Roman"/>
                <w:b/>
                <w:sz w:val="24"/>
                <w:szCs w:val="24"/>
              </w:rPr>
              <w:t>Kiểu dữ dữ liệu</w:t>
            </w:r>
          </w:p>
        </w:tc>
        <w:tc>
          <w:tcPr>
            <w:tcW w:w="303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b/>
                <w:sz w:val="24"/>
                <w:szCs w:val="24"/>
              </w:rPr>
            </w:pPr>
            <w:r w:rsidRPr="00DE64CF">
              <w:rPr>
                <w:rFonts w:ascii="Times New Roman" w:hAnsi="Times New Roman" w:cs="Times New Roman"/>
                <w:b/>
                <w:sz w:val="24"/>
                <w:szCs w:val="24"/>
              </w:rPr>
              <w:t>Ràng buộc</w:t>
            </w:r>
          </w:p>
        </w:tc>
        <w:tc>
          <w:tcPr>
            <w:tcW w:w="1159"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b/>
                <w:sz w:val="24"/>
                <w:szCs w:val="24"/>
              </w:rPr>
            </w:pPr>
            <w:r w:rsidRPr="00DE64CF">
              <w:rPr>
                <w:rFonts w:ascii="Times New Roman" w:hAnsi="Times New Roman" w:cs="Times New Roman"/>
                <w:b/>
                <w:sz w:val="24"/>
                <w:szCs w:val="24"/>
              </w:rPr>
              <w:t>Diễn giải</w:t>
            </w: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1</w:t>
            </w:r>
          </w:p>
        </w:tc>
        <w:tc>
          <w:tcPr>
            <w:tcW w:w="1766"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Id</w:t>
            </w:r>
          </w:p>
        </w:tc>
        <w:tc>
          <w:tcPr>
            <w:tcW w:w="165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Int</w:t>
            </w:r>
          </w:p>
        </w:tc>
        <w:tc>
          <w:tcPr>
            <w:tcW w:w="303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Các số nguyên không âm</w:t>
            </w:r>
          </w:p>
        </w:tc>
        <w:tc>
          <w:tcPr>
            <w:tcW w:w="1159"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Khóa chính</w:t>
            </w: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2</w:t>
            </w:r>
          </w:p>
        </w:tc>
        <w:tc>
          <w:tcPr>
            <w:tcW w:w="1766"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Ca</w:t>
            </w:r>
          </w:p>
        </w:tc>
        <w:tc>
          <w:tcPr>
            <w:tcW w:w="165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Nvarchar (20)</w:t>
            </w:r>
          </w:p>
        </w:tc>
        <w:tc>
          <w:tcPr>
            <w:tcW w:w="303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Chuỗi từ 1 đến 20 kí tự</w:t>
            </w:r>
          </w:p>
        </w:tc>
        <w:tc>
          <w:tcPr>
            <w:tcW w:w="1159"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3</w:t>
            </w:r>
          </w:p>
        </w:tc>
        <w:tc>
          <w:tcPr>
            <w:tcW w:w="1766"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TrangThai</w:t>
            </w:r>
          </w:p>
        </w:tc>
        <w:tc>
          <w:tcPr>
            <w:tcW w:w="165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Nvarchar (100)</w:t>
            </w:r>
          </w:p>
        </w:tc>
        <w:tc>
          <w:tcPr>
            <w:tcW w:w="3030"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“Sẵn sàng” hoặc “không sẵn sàng”</w:t>
            </w:r>
          </w:p>
        </w:tc>
        <w:tc>
          <w:tcPr>
            <w:tcW w:w="1159"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p>
        </w:tc>
      </w:tr>
    </w:tbl>
    <w:p w:rsidR="002811E4" w:rsidRPr="00DE64CF" w:rsidRDefault="002811E4" w:rsidP="00E43E4A">
      <w:pPr>
        <w:pStyle w:val="oancuaDanhsach"/>
        <w:numPr>
          <w:ilvl w:val="2"/>
          <w:numId w:val="10"/>
        </w:numPr>
        <w:outlineLvl w:val="3"/>
        <w:rPr>
          <w:rFonts w:ascii="Times New Roman" w:hAnsi="Times New Roman" w:cs="Times New Roman"/>
          <w:b/>
          <w:sz w:val="24"/>
          <w:szCs w:val="24"/>
        </w:rPr>
      </w:pPr>
      <w:bookmarkStart w:id="67" w:name="_Toc518344037"/>
      <w:r w:rsidRPr="00DE64CF">
        <w:rPr>
          <w:rFonts w:ascii="Times New Roman" w:hAnsi="Times New Roman" w:cs="Times New Roman"/>
          <w:b/>
          <w:sz w:val="24"/>
          <w:szCs w:val="24"/>
        </w:rPr>
        <w:t>Bảng ThongTinKhachHang</w:t>
      </w:r>
      <w:bookmarkEnd w:id="67"/>
    </w:p>
    <w:tbl>
      <w:tblPr>
        <w:tblStyle w:val="Bongchuthich"/>
        <w:tblW w:w="0" w:type="auto"/>
        <w:tblInd w:w="715" w:type="dxa"/>
        <w:tblLook w:val="04A0" w:firstRow="1" w:lastRow="0" w:firstColumn="1" w:lastColumn="0" w:noHBand="0" w:noVBand="1"/>
      </w:tblPr>
      <w:tblGrid>
        <w:gridCol w:w="670"/>
        <w:gridCol w:w="1799"/>
        <w:gridCol w:w="1613"/>
        <w:gridCol w:w="3033"/>
        <w:gridCol w:w="1160"/>
      </w:tblGrid>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b/>
                <w:sz w:val="24"/>
                <w:szCs w:val="24"/>
              </w:rPr>
            </w:pPr>
            <w:r w:rsidRPr="00DE64CF">
              <w:rPr>
                <w:rFonts w:ascii="Times New Roman" w:hAnsi="Times New Roman" w:cs="Times New Roman"/>
                <w:b/>
                <w:sz w:val="24"/>
                <w:szCs w:val="24"/>
              </w:rPr>
              <w:t>STT</w:t>
            </w:r>
          </w:p>
        </w:tc>
        <w:tc>
          <w:tcPr>
            <w:tcW w:w="1799"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b/>
                <w:sz w:val="24"/>
                <w:szCs w:val="24"/>
              </w:rPr>
            </w:pPr>
            <w:r w:rsidRPr="00DE64CF">
              <w:rPr>
                <w:rFonts w:ascii="Times New Roman" w:hAnsi="Times New Roman" w:cs="Times New Roman"/>
                <w:b/>
                <w:sz w:val="24"/>
                <w:szCs w:val="24"/>
              </w:rPr>
              <w:t>Thuộc tính</w:t>
            </w:r>
          </w:p>
        </w:tc>
        <w:tc>
          <w:tcPr>
            <w:tcW w:w="1613"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b/>
                <w:sz w:val="24"/>
                <w:szCs w:val="24"/>
              </w:rPr>
            </w:pPr>
            <w:r w:rsidRPr="00DE64CF">
              <w:rPr>
                <w:rFonts w:ascii="Times New Roman" w:hAnsi="Times New Roman" w:cs="Times New Roman"/>
                <w:b/>
                <w:sz w:val="24"/>
                <w:szCs w:val="24"/>
              </w:rPr>
              <w:t>Kiểu dữ dữ liệu</w:t>
            </w:r>
          </w:p>
        </w:tc>
        <w:tc>
          <w:tcPr>
            <w:tcW w:w="3033"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b/>
                <w:sz w:val="24"/>
                <w:szCs w:val="24"/>
              </w:rPr>
            </w:pPr>
            <w:r w:rsidRPr="00DE64CF">
              <w:rPr>
                <w:rFonts w:ascii="Times New Roman" w:hAnsi="Times New Roman" w:cs="Times New Roman"/>
                <w:b/>
                <w:sz w:val="24"/>
                <w:szCs w:val="24"/>
              </w:rPr>
              <w:t>Ràng buộc</w:t>
            </w:r>
          </w:p>
        </w:tc>
        <w:tc>
          <w:tcPr>
            <w:tcW w:w="116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b/>
                <w:sz w:val="24"/>
                <w:szCs w:val="24"/>
              </w:rPr>
            </w:pPr>
            <w:r w:rsidRPr="00DE64CF">
              <w:rPr>
                <w:rFonts w:ascii="Times New Roman" w:hAnsi="Times New Roman" w:cs="Times New Roman"/>
                <w:b/>
                <w:sz w:val="24"/>
                <w:szCs w:val="24"/>
              </w:rPr>
              <w:t>Diễn giải</w:t>
            </w: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1</w:t>
            </w:r>
          </w:p>
        </w:tc>
        <w:tc>
          <w:tcPr>
            <w:tcW w:w="1799"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Id</w:t>
            </w:r>
          </w:p>
        </w:tc>
        <w:tc>
          <w:tcPr>
            <w:tcW w:w="1613"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Int</w:t>
            </w:r>
          </w:p>
        </w:tc>
        <w:tc>
          <w:tcPr>
            <w:tcW w:w="3033"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Các số nguyên không âm</w:t>
            </w:r>
          </w:p>
        </w:tc>
        <w:tc>
          <w:tcPr>
            <w:tcW w:w="116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Khóa chính</w:t>
            </w: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2</w:t>
            </w:r>
          </w:p>
        </w:tc>
        <w:tc>
          <w:tcPr>
            <w:tcW w:w="1799"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MaKhachHang</w:t>
            </w:r>
          </w:p>
        </w:tc>
        <w:tc>
          <w:tcPr>
            <w:tcW w:w="1613"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Varchar (5)</w:t>
            </w:r>
          </w:p>
        </w:tc>
        <w:tc>
          <w:tcPr>
            <w:tcW w:w="3033"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Chuỗi từ 1 đến 5 kí tự</w:t>
            </w:r>
          </w:p>
        </w:tc>
        <w:tc>
          <w:tcPr>
            <w:tcW w:w="1160"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3</w:t>
            </w:r>
          </w:p>
        </w:tc>
        <w:tc>
          <w:tcPr>
            <w:tcW w:w="1799"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NgayLap</w:t>
            </w:r>
          </w:p>
        </w:tc>
        <w:tc>
          <w:tcPr>
            <w:tcW w:w="1613"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Data</w:t>
            </w:r>
          </w:p>
        </w:tc>
        <w:tc>
          <w:tcPr>
            <w:tcW w:w="3033"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Không được nhỏ hơn ngày hiện tại</w:t>
            </w:r>
          </w:p>
        </w:tc>
        <w:tc>
          <w:tcPr>
            <w:tcW w:w="1160"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4</w:t>
            </w:r>
          </w:p>
        </w:tc>
        <w:tc>
          <w:tcPr>
            <w:tcW w:w="1799"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TenKhachHang</w:t>
            </w:r>
          </w:p>
        </w:tc>
        <w:tc>
          <w:tcPr>
            <w:tcW w:w="1613"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Nvarchar (100)</w:t>
            </w:r>
          </w:p>
        </w:tc>
        <w:tc>
          <w:tcPr>
            <w:tcW w:w="3033"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Chuỗi từ 1 đến 100 kí tự</w:t>
            </w:r>
          </w:p>
        </w:tc>
        <w:tc>
          <w:tcPr>
            <w:tcW w:w="1160"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5</w:t>
            </w:r>
          </w:p>
        </w:tc>
        <w:tc>
          <w:tcPr>
            <w:tcW w:w="1799"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TenChuRe</w:t>
            </w:r>
          </w:p>
        </w:tc>
        <w:tc>
          <w:tcPr>
            <w:tcW w:w="1613"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Nvarchar (100)</w:t>
            </w:r>
          </w:p>
        </w:tc>
        <w:tc>
          <w:tcPr>
            <w:tcW w:w="3033"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Chuỗi từ 1 đến 100 kí tự</w:t>
            </w:r>
          </w:p>
        </w:tc>
        <w:tc>
          <w:tcPr>
            <w:tcW w:w="1160"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6</w:t>
            </w:r>
          </w:p>
        </w:tc>
        <w:tc>
          <w:tcPr>
            <w:tcW w:w="1799"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TenCoDau</w:t>
            </w:r>
          </w:p>
        </w:tc>
        <w:tc>
          <w:tcPr>
            <w:tcW w:w="1613"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Nvarchar (100)</w:t>
            </w:r>
          </w:p>
        </w:tc>
        <w:tc>
          <w:tcPr>
            <w:tcW w:w="3033"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Chuỗi từ 1 đến 100 kí tự</w:t>
            </w:r>
          </w:p>
        </w:tc>
        <w:tc>
          <w:tcPr>
            <w:tcW w:w="1160"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lastRenderedPageBreak/>
              <w:t>7</w:t>
            </w:r>
          </w:p>
        </w:tc>
        <w:tc>
          <w:tcPr>
            <w:tcW w:w="1799"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DiaChi</w:t>
            </w:r>
          </w:p>
        </w:tc>
        <w:tc>
          <w:tcPr>
            <w:tcW w:w="1613"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Nvarchar (100)</w:t>
            </w:r>
          </w:p>
        </w:tc>
        <w:tc>
          <w:tcPr>
            <w:tcW w:w="3033"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Chuỗi từ 1 đến 100 kí tự</w:t>
            </w:r>
          </w:p>
        </w:tc>
        <w:tc>
          <w:tcPr>
            <w:tcW w:w="1160"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8</w:t>
            </w:r>
          </w:p>
        </w:tc>
        <w:tc>
          <w:tcPr>
            <w:tcW w:w="1799"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DienThoai</w:t>
            </w:r>
          </w:p>
        </w:tc>
        <w:tc>
          <w:tcPr>
            <w:tcW w:w="1613"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Nvarchar (100)</w:t>
            </w:r>
          </w:p>
        </w:tc>
        <w:tc>
          <w:tcPr>
            <w:tcW w:w="3033"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Chuỗi từ 1 đến 100 kí tự</w:t>
            </w:r>
          </w:p>
        </w:tc>
        <w:tc>
          <w:tcPr>
            <w:tcW w:w="1160"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9</w:t>
            </w:r>
          </w:p>
        </w:tc>
        <w:tc>
          <w:tcPr>
            <w:tcW w:w="1799"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Email</w:t>
            </w:r>
          </w:p>
        </w:tc>
        <w:tc>
          <w:tcPr>
            <w:tcW w:w="1613"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Nvarchar (100)</w:t>
            </w:r>
          </w:p>
        </w:tc>
        <w:tc>
          <w:tcPr>
            <w:tcW w:w="3033"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Chuỗi từ 1 đến 100 kí tự</w:t>
            </w:r>
          </w:p>
        </w:tc>
        <w:tc>
          <w:tcPr>
            <w:tcW w:w="1160"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10</w:t>
            </w:r>
          </w:p>
        </w:tc>
        <w:tc>
          <w:tcPr>
            <w:tcW w:w="1799"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NgayToChuc</w:t>
            </w:r>
          </w:p>
        </w:tc>
        <w:tc>
          <w:tcPr>
            <w:tcW w:w="1613"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Date</w:t>
            </w:r>
          </w:p>
        </w:tc>
        <w:tc>
          <w:tcPr>
            <w:tcW w:w="3033"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Không được nhỏ hơn ngày hiện tại</w:t>
            </w:r>
          </w:p>
        </w:tc>
        <w:tc>
          <w:tcPr>
            <w:tcW w:w="1160"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11</w:t>
            </w:r>
          </w:p>
        </w:tc>
        <w:tc>
          <w:tcPr>
            <w:tcW w:w="1799"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TienCoc</w:t>
            </w:r>
          </w:p>
        </w:tc>
        <w:tc>
          <w:tcPr>
            <w:tcW w:w="1613"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Money</w:t>
            </w:r>
          </w:p>
        </w:tc>
        <w:tc>
          <w:tcPr>
            <w:tcW w:w="3033"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Các số nguyên không âm</w:t>
            </w:r>
          </w:p>
        </w:tc>
        <w:tc>
          <w:tcPr>
            <w:tcW w:w="1160"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p>
        </w:tc>
      </w:tr>
    </w:tbl>
    <w:p w:rsidR="004051BC" w:rsidRPr="00DE64CF" w:rsidRDefault="004051BC" w:rsidP="004051BC">
      <w:pPr>
        <w:outlineLvl w:val="3"/>
        <w:rPr>
          <w:rFonts w:ascii="Times New Roman" w:hAnsi="Times New Roman" w:cs="Times New Roman"/>
          <w:sz w:val="24"/>
          <w:szCs w:val="24"/>
        </w:rPr>
      </w:pPr>
    </w:p>
    <w:p w:rsidR="002811E4" w:rsidRPr="00DE64CF" w:rsidRDefault="002811E4" w:rsidP="00E43E4A">
      <w:pPr>
        <w:pStyle w:val="oancuaDanhsach"/>
        <w:numPr>
          <w:ilvl w:val="2"/>
          <w:numId w:val="10"/>
        </w:numPr>
        <w:outlineLvl w:val="3"/>
        <w:rPr>
          <w:rFonts w:ascii="Times New Roman" w:hAnsi="Times New Roman" w:cs="Times New Roman"/>
          <w:b/>
          <w:sz w:val="24"/>
          <w:szCs w:val="24"/>
        </w:rPr>
      </w:pPr>
      <w:bookmarkStart w:id="68" w:name="_Toc518344038"/>
      <w:r w:rsidRPr="00DE64CF">
        <w:rPr>
          <w:rFonts w:ascii="Times New Roman" w:hAnsi="Times New Roman" w:cs="Times New Roman"/>
          <w:b/>
          <w:sz w:val="24"/>
          <w:szCs w:val="24"/>
        </w:rPr>
        <w:t>Bảng ThongTinDatTiec</w:t>
      </w:r>
      <w:bookmarkEnd w:id="68"/>
    </w:p>
    <w:tbl>
      <w:tblPr>
        <w:tblStyle w:val="Bongchuthich"/>
        <w:tblW w:w="0" w:type="auto"/>
        <w:tblInd w:w="715" w:type="dxa"/>
        <w:tblLook w:val="04A0" w:firstRow="1" w:lastRow="0" w:firstColumn="1" w:lastColumn="0" w:noHBand="0" w:noVBand="1"/>
      </w:tblPr>
      <w:tblGrid>
        <w:gridCol w:w="670"/>
        <w:gridCol w:w="2576"/>
        <w:gridCol w:w="1525"/>
        <w:gridCol w:w="2574"/>
        <w:gridCol w:w="930"/>
      </w:tblGrid>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b/>
                <w:sz w:val="24"/>
                <w:szCs w:val="24"/>
              </w:rPr>
            </w:pPr>
            <w:r w:rsidRPr="00DE64CF">
              <w:rPr>
                <w:rFonts w:ascii="Times New Roman" w:hAnsi="Times New Roman" w:cs="Times New Roman"/>
                <w:b/>
                <w:sz w:val="24"/>
                <w:szCs w:val="24"/>
              </w:rPr>
              <w:t>STT</w:t>
            </w:r>
          </w:p>
        </w:tc>
        <w:tc>
          <w:tcPr>
            <w:tcW w:w="2576"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b/>
                <w:sz w:val="24"/>
                <w:szCs w:val="24"/>
              </w:rPr>
            </w:pPr>
            <w:r w:rsidRPr="00DE64CF">
              <w:rPr>
                <w:rFonts w:ascii="Times New Roman" w:hAnsi="Times New Roman" w:cs="Times New Roman"/>
                <w:b/>
                <w:sz w:val="24"/>
                <w:szCs w:val="24"/>
              </w:rPr>
              <w:t>Thuộc tính</w:t>
            </w:r>
          </w:p>
        </w:tc>
        <w:tc>
          <w:tcPr>
            <w:tcW w:w="1525"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b/>
                <w:sz w:val="24"/>
                <w:szCs w:val="24"/>
              </w:rPr>
            </w:pPr>
            <w:r w:rsidRPr="00DE64CF">
              <w:rPr>
                <w:rFonts w:ascii="Times New Roman" w:hAnsi="Times New Roman" w:cs="Times New Roman"/>
                <w:b/>
                <w:sz w:val="24"/>
                <w:szCs w:val="24"/>
              </w:rPr>
              <w:t>Kiểu dữ dữ liệu</w:t>
            </w:r>
          </w:p>
        </w:tc>
        <w:tc>
          <w:tcPr>
            <w:tcW w:w="2574"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b/>
                <w:sz w:val="24"/>
                <w:szCs w:val="24"/>
              </w:rPr>
            </w:pPr>
            <w:r w:rsidRPr="00DE64CF">
              <w:rPr>
                <w:rFonts w:ascii="Times New Roman" w:hAnsi="Times New Roman" w:cs="Times New Roman"/>
                <w:b/>
                <w:sz w:val="24"/>
                <w:szCs w:val="24"/>
              </w:rPr>
              <w:t>Ràng buộc</w:t>
            </w:r>
          </w:p>
        </w:tc>
        <w:tc>
          <w:tcPr>
            <w:tcW w:w="93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b/>
                <w:sz w:val="24"/>
                <w:szCs w:val="24"/>
              </w:rPr>
            </w:pPr>
            <w:r w:rsidRPr="00DE64CF">
              <w:rPr>
                <w:rFonts w:ascii="Times New Roman" w:hAnsi="Times New Roman" w:cs="Times New Roman"/>
                <w:b/>
                <w:sz w:val="24"/>
                <w:szCs w:val="24"/>
              </w:rPr>
              <w:t>Diễn giải</w:t>
            </w: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1</w:t>
            </w:r>
          </w:p>
        </w:tc>
        <w:tc>
          <w:tcPr>
            <w:tcW w:w="2576"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Id</w:t>
            </w:r>
          </w:p>
        </w:tc>
        <w:tc>
          <w:tcPr>
            <w:tcW w:w="1525"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Int</w:t>
            </w:r>
          </w:p>
        </w:tc>
        <w:tc>
          <w:tcPr>
            <w:tcW w:w="2574"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Các số nguyên không âm</w:t>
            </w:r>
          </w:p>
        </w:tc>
        <w:tc>
          <w:tcPr>
            <w:tcW w:w="93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Khóa chính</w:t>
            </w: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2</w:t>
            </w:r>
          </w:p>
        </w:tc>
        <w:tc>
          <w:tcPr>
            <w:tcW w:w="2576"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MaDatTiec</w:t>
            </w:r>
          </w:p>
        </w:tc>
        <w:tc>
          <w:tcPr>
            <w:tcW w:w="1525"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Varchar (5)</w:t>
            </w:r>
          </w:p>
        </w:tc>
        <w:tc>
          <w:tcPr>
            <w:tcW w:w="2574"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Chuỗi từ 1 đến 5 kí tự</w:t>
            </w:r>
          </w:p>
        </w:tc>
        <w:tc>
          <w:tcPr>
            <w:tcW w:w="930"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3</w:t>
            </w:r>
          </w:p>
        </w:tc>
        <w:tc>
          <w:tcPr>
            <w:tcW w:w="2576"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IDNhanVien</w:t>
            </w:r>
          </w:p>
        </w:tc>
        <w:tc>
          <w:tcPr>
            <w:tcW w:w="1525"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Int</w:t>
            </w:r>
          </w:p>
        </w:tc>
        <w:tc>
          <w:tcPr>
            <w:tcW w:w="2574"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Các số nguyên không âm</w:t>
            </w:r>
          </w:p>
        </w:tc>
        <w:tc>
          <w:tcPr>
            <w:tcW w:w="93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Khóa ngoại</w:t>
            </w: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4</w:t>
            </w:r>
          </w:p>
        </w:tc>
        <w:tc>
          <w:tcPr>
            <w:tcW w:w="2576"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IDThongTinKhachHang</w:t>
            </w:r>
          </w:p>
        </w:tc>
        <w:tc>
          <w:tcPr>
            <w:tcW w:w="1525"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Int</w:t>
            </w:r>
          </w:p>
        </w:tc>
        <w:tc>
          <w:tcPr>
            <w:tcW w:w="2574"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Các số nguyên không âm</w:t>
            </w:r>
          </w:p>
        </w:tc>
        <w:tc>
          <w:tcPr>
            <w:tcW w:w="93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Khóa ngoại</w:t>
            </w: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5</w:t>
            </w:r>
          </w:p>
        </w:tc>
        <w:tc>
          <w:tcPr>
            <w:tcW w:w="2576"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IdLoaiSanh</w:t>
            </w:r>
          </w:p>
        </w:tc>
        <w:tc>
          <w:tcPr>
            <w:tcW w:w="1525"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Int</w:t>
            </w:r>
          </w:p>
        </w:tc>
        <w:tc>
          <w:tcPr>
            <w:tcW w:w="2574"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Các số nguyên không âm</w:t>
            </w:r>
          </w:p>
        </w:tc>
        <w:tc>
          <w:tcPr>
            <w:tcW w:w="93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Khóa ngoại</w:t>
            </w: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6</w:t>
            </w:r>
          </w:p>
        </w:tc>
        <w:tc>
          <w:tcPr>
            <w:tcW w:w="2576"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IdDichVu</w:t>
            </w:r>
          </w:p>
        </w:tc>
        <w:tc>
          <w:tcPr>
            <w:tcW w:w="1525"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Int</w:t>
            </w:r>
          </w:p>
        </w:tc>
        <w:tc>
          <w:tcPr>
            <w:tcW w:w="2574"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Các số nguyên không âm</w:t>
            </w:r>
          </w:p>
        </w:tc>
        <w:tc>
          <w:tcPr>
            <w:tcW w:w="93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Khóa ngoại</w:t>
            </w: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7</w:t>
            </w:r>
          </w:p>
        </w:tc>
        <w:tc>
          <w:tcPr>
            <w:tcW w:w="2576"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IdThucDon</w:t>
            </w:r>
          </w:p>
        </w:tc>
        <w:tc>
          <w:tcPr>
            <w:tcW w:w="1525"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Int</w:t>
            </w:r>
          </w:p>
        </w:tc>
        <w:tc>
          <w:tcPr>
            <w:tcW w:w="2574"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Các số nguyên không âm</w:t>
            </w:r>
          </w:p>
        </w:tc>
        <w:tc>
          <w:tcPr>
            <w:tcW w:w="93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Khóa ngoại</w:t>
            </w: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8</w:t>
            </w:r>
          </w:p>
        </w:tc>
        <w:tc>
          <w:tcPr>
            <w:tcW w:w="2576"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SoLuongNhanVien</w:t>
            </w:r>
          </w:p>
        </w:tc>
        <w:tc>
          <w:tcPr>
            <w:tcW w:w="1525"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Int</w:t>
            </w:r>
          </w:p>
        </w:tc>
        <w:tc>
          <w:tcPr>
            <w:tcW w:w="2574"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Các số nguyên không âm</w:t>
            </w:r>
          </w:p>
        </w:tc>
        <w:tc>
          <w:tcPr>
            <w:tcW w:w="930"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9</w:t>
            </w:r>
          </w:p>
        </w:tc>
        <w:tc>
          <w:tcPr>
            <w:tcW w:w="2576"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SoLuongBan</w:t>
            </w:r>
          </w:p>
        </w:tc>
        <w:tc>
          <w:tcPr>
            <w:tcW w:w="1525"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Int</w:t>
            </w:r>
          </w:p>
        </w:tc>
        <w:tc>
          <w:tcPr>
            <w:tcW w:w="2574"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Các số nguyên không âm</w:t>
            </w:r>
          </w:p>
        </w:tc>
        <w:tc>
          <w:tcPr>
            <w:tcW w:w="930"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10</w:t>
            </w:r>
          </w:p>
        </w:tc>
        <w:tc>
          <w:tcPr>
            <w:tcW w:w="2576"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TrangThai</w:t>
            </w:r>
          </w:p>
        </w:tc>
        <w:tc>
          <w:tcPr>
            <w:tcW w:w="1525"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Int</w:t>
            </w:r>
          </w:p>
        </w:tc>
        <w:tc>
          <w:tcPr>
            <w:tcW w:w="2574"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p>
        </w:tc>
        <w:tc>
          <w:tcPr>
            <w:tcW w:w="930"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11</w:t>
            </w:r>
          </w:p>
        </w:tc>
        <w:tc>
          <w:tcPr>
            <w:tcW w:w="2576"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Ca</w:t>
            </w:r>
          </w:p>
        </w:tc>
        <w:tc>
          <w:tcPr>
            <w:tcW w:w="1525"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Nvarchar (100)</w:t>
            </w:r>
          </w:p>
        </w:tc>
        <w:tc>
          <w:tcPr>
            <w:tcW w:w="2574"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Chuỗi từ 1 đến 100 kí tự</w:t>
            </w:r>
          </w:p>
        </w:tc>
        <w:tc>
          <w:tcPr>
            <w:tcW w:w="930"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p>
        </w:tc>
      </w:tr>
    </w:tbl>
    <w:p w:rsidR="004051BC" w:rsidRPr="00DE64CF" w:rsidRDefault="004051BC" w:rsidP="004051BC">
      <w:pPr>
        <w:pStyle w:val="oancuaDanhsach"/>
        <w:ind w:left="1800"/>
        <w:outlineLvl w:val="3"/>
        <w:rPr>
          <w:rFonts w:ascii="Times New Roman" w:hAnsi="Times New Roman" w:cs="Times New Roman"/>
          <w:sz w:val="24"/>
          <w:szCs w:val="24"/>
        </w:rPr>
      </w:pPr>
    </w:p>
    <w:p w:rsidR="002811E4" w:rsidRPr="00DE64CF" w:rsidRDefault="002811E4" w:rsidP="00E43E4A">
      <w:pPr>
        <w:pStyle w:val="oancuaDanhsach"/>
        <w:numPr>
          <w:ilvl w:val="2"/>
          <w:numId w:val="10"/>
        </w:numPr>
        <w:outlineLvl w:val="3"/>
        <w:rPr>
          <w:rFonts w:ascii="Times New Roman" w:hAnsi="Times New Roman" w:cs="Times New Roman"/>
          <w:b/>
          <w:sz w:val="24"/>
          <w:szCs w:val="24"/>
        </w:rPr>
      </w:pPr>
      <w:bookmarkStart w:id="69" w:name="_Toc518344039"/>
      <w:r w:rsidRPr="00DE64CF">
        <w:rPr>
          <w:rFonts w:ascii="Times New Roman" w:hAnsi="Times New Roman" w:cs="Times New Roman"/>
          <w:b/>
          <w:sz w:val="24"/>
          <w:szCs w:val="24"/>
        </w:rPr>
        <w:t>Bảng HoaDon</w:t>
      </w:r>
      <w:bookmarkEnd w:id="69"/>
    </w:p>
    <w:tbl>
      <w:tblPr>
        <w:tblStyle w:val="Bongchuthich"/>
        <w:tblW w:w="0" w:type="auto"/>
        <w:tblInd w:w="715" w:type="dxa"/>
        <w:tblLook w:val="04A0" w:firstRow="1" w:lastRow="0" w:firstColumn="1" w:lastColumn="0" w:noHBand="0" w:noVBand="1"/>
      </w:tblPr>
      <w:tblGrid>
        <w:gridCol w:w="670"/>
        <w:gridCol w:w="2576"/>
        <w:gridCol w:w="1501"/>
        <w:gridCol w:w="2572"/>
        <w:gridCol w:w="866"/>
      </w:tblGrid>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b/>
                <w:sz w:val="24"/>
                <w:szCs w:val="24"/>
              </w:rPr>
            </w:pPr>
            <w:r w:rsidRPr="00DE64CF">
              <w:rPr>
                <w:rFonts w:ascii="Times New Roman" w:hAnsi="Times New Roman" w:cs="Times New Roman"/>
                <w:b/>
                <w:sz w:val="24"/>
                <w:szCs w:val="24"/>
              </w:rPr>
              <w:t>STT</w:t>
            </w:r>
          </w:p>
        </w:tc>
        <w:tc>
          <w:tcPr>
            <w:tcW w:w="2576"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b/>
                <w:sz w:val="24"/>
                <w:szCs w:val="24"/>
              </w:rPr>
            </w:pPr>
            <w:r w:rsidRPr="00DE64CF">
              <w:rPr>
                <w:rFonts w:ascii="Times New Roman" w:hAnsi="Times New Roman" w:cs="Times New Roman"/>
                <w:b/>
                <w:sz w:val="24"/>
                <w:szCs w:val="24"/>
              </w:rPr>
              <w:t>Thuộc tính</w:t>
            </w:r>
          </w:p>
        </w:tc>
        <w:tc>
          <w:tcPr>
            <w:tcW w:w="1501"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b/>
                <w:sz w:val="24"/>
                <w:szCs w:val="24"/>
              </w:rPr>
            </w:pPr>
            <w:r w:rsidRPr="00DE64CF">
              <w:rPr>
                <w:rFonts w:ascii="Times New Roman" w:hAnsi="Times New Roman" w:cs="Times New Roman"/>
                <w:b/>
                <w:sz w:val="24"/>
                <w:szCs w:val="24"/>
              </w:rPr>
              <w:t>Kiểu dữ dữ liệu</w:t>
            </w:r>
          </w:p>
        </w:tc>
        <w:tc>
          <w:tcPr>
            <w:tcW w:w="2572"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b/>
                <w:sz w:val="24"/>
                <w:szCs w:val="24"/>
              </w:rPr>
            </w:pPr>
            <w:r w:rsidRPr="00DE64CF">
              <w:rPr>
                <w:rFonts w:ascii="Times New Roman" w:hAnsi="Times New Roman" w:cs="Times New Roman"/>
                <w:b/>
                <w:sz w:val="24"/>
                <w:szCs w:val="24"/>
              </w:rPr>
              <w:t>Ràng buộc</w:t>
            </w:r>
          </w:p>
        </w:tc>
        <w:tc>
          <w:tcPr>
            <w:tcW w:w="866"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b/>
                <w:sz w:val="24"/>
                <w:szCs w:val="24"/>
              </w:rPr>
            </w:pPr>
            <w:r w:rsidRPr="00DE64CF">
              <w:rPr>
                <w:rFonts w:ascii="Times New Roman" w:hAnsi="Times New Roman" w:cs="Times New Roman"/>
                <w:b/>
                <w:sz w:val="24"/>
                <w:szCs w:val="24"/>
              </w:rPr>
              <w:t>Diễn giải</w:t>
            </w: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1</w:t>
            </w:r>
          </w:p>
        </w:tc>
        <w:tc>
          <w:tcPr>
            <w:tcW w:w="2576"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Id</w:t>
            </w:r>
          </w:p>
        </w:tc>
        <w:tc>
          <w:tcPr>
            <w:tcW w:w="1501"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Int</w:t>
            </w:r>
          </w:p>
        </w:tc>
        <w:tc>
          <w:tcPr>
            <w:tcW w:w="2572"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Các số nguyên không âm</w:t>
            </w:r>
          </w:p>
        </w:tc>
        <w:tc>
          <w:tcPr>
            <w:tcW w:w="866"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Khóa chính</w:t>
            </w: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2</w:t>
            </w:r>
          </w:p>
        </w:tc>
        <w:tc>
          <w:tcPr>
            <w:tcW w:w="2576"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MaHoaDon</w:t>
            </w:r>
          </w:p>
        </w:tc>
        <w:tc>
          <w:tcPr>
            <w:tcW w:w="1501"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Varchar (7)</w:t>
            </w:r>
          </w:p>
        </w:tc>
        <w:tc>
          <w:tcPr>
            <w:tcW w:w="2572"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Chuỗi từ 1 đến 7 kí tự</w:t>
            </w:r>
          </w:p>
        </w:tc>
        <w:tc>
          <w:tcPr>
            <w:tcW w:w="866"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3</w:t>
            </w:r>
          </w:p>
        </w:tc>
        <w:tc>
          <w:tcPr>
            <w:tcW w:w="2576"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IdMaDatTiec</w:t>
            </w:r>
          </w:p>
        </w:tc>
        <w:tc>
          <w:tcPr>
            <w:tcW w:w="1501"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Int</w:t>
            </w:r>
          </w:p>
        </w:tc>
        <w:tc>
          <w:tcPr>
            <w:tcW w:w="2572"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Các số nguyên không âm</w:t>
            </w:r>
          </w:p>
        </w:tc>
        <w:tc>
          <w:tcPr>
            <w:tcW w:w="866"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Khóa ngoại</w:t>
            </w: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lastRenderedPageBreak/>
              <w:t>4</w:t>
            </w:r>
          </w:p>
        </w:tc>
        <w:tc>
          <w:tcPr>
            <w:tcW w:w="2576"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IDThongTinKhachHang</w:t>
            </w:r>
          </w:p>
        </w:tc>
        <w:tc>
          <w:tcPr>
            <w:tcW w:w="1501"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Int</w:t>
            </w:r>
          </w:p>
        </w:tc>
        <w:tc>
          <w:tcPr>
            <w:tcW w:w="2572"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Các số nguyên không âm</w:t>
            </w:r>
          </w:p>
        </w:tc>
        <w:tc>
          <w:tcPr>
            <w:tcW w:w="866"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Khóa ngoại</w:t>
            </w: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5</w:t>
            </w:r>
          </w:p>
        </w:tc>
        <w:tc>
          <w:tcPr>
            <w:tcW w:w="2576"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IdLoaiSanh</w:t>
            </w:r>
          </w:p>
        </w:tc>
        <w:tc>
          <w:tcPr>
            <w:tcW w:w="1501"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Int</w:t>
            </w:r>
          </w:p>
        </w:tc>
        <w:tc>
          <w:tcPr>
            <w:tcW w:w="2572"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Các số nguyên không âm</w:t>
            </w:r>
          </w:p>
        </w:tc>
        <w:tc>
          <w:tcPr>
            <w:tcW w:w="866"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Khóa ngoại</w:t>
            </w: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6</w:t>
            </w:r>
          </w:p>
        </w:tc>
        <w:tc>
          <w:tcPr>
            <w:tcW w:w="2576"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IdDichVu</w:t>
            </w:r>
          </w:p>
        </w:tc>
        <w:tc>
          <w:tcPr>
            <w:tcW w:w="1501"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Int</w:t>
            </w:r>
          </w:p>
        </w:tc>
        <w:tc>
          <w:tcPr>
            <w:tcW w:w="2572"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Các số nguyên không âm</w:t>
            </w:r>
          </w:p>
        </w:tc>
        <w:tc>
          <w:tcPr>
            <w:tcW w:w="866"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Khóa ngoại</w:t>
            </w: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7</w:t>
            </w:r>
          </w:p>
        </w:tc>
        <w:tc>
          <w:tcPr>
            <w:tcW w:w="2576"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IdThucDon</w:t>
            </w:r>
          </w:p>
        </w:tc>
        <w:tc>
          <w:tcPr>
            <w:tcW w:w="1501"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Int</w:t>
            </w:r>
          </w:p>
        </w:tc>
        <w:tc>
          <w:tcPr>
            <w:tcW w:w="2572"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Các số nguyên không âm</w:t>
            </w:r>
          </w:p>
        </w:tc>
        <w:tc>
          <w:tcPr>
            <w:tcW w:w="866"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Khóa ngoại</w:t>
            </w: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8</w:t>
            </w:r>
          </w:p>
        </w:tc>
        <w:tc>
          <w:tcPr>
            <w:tcW w:w="2576"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TienPhat</w:t>
            </w:r>
          </w:p>
        </w:tc>
        <w:tc>
          <w:tcPr>
            <w:tcW w:w="1501"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Money</w:t>
            </w:r>
          </w:p>
        </w:tc>
        <w:tc>
          <w:tcPr>
            <w:tcW w:w="2572"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Các số nguyên không âm</w:t>
            </w:r>
          </w:p>
        </w:tc>
        <w:tc>
          <w:tcPr>
            <w:tcW w:w="866"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9</w:t>
            </w:r>
          </w:p>
        </w:tc>
        <w:tc>
          <w:tcPr>
            <w:tcW w:w="2576"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TongTienHoaDon</w:t>
            </w:r>
          </w:p>
        </w:tc>
        <w:tc>
          <w:tcPr>
            <w:tcW w:w="1501"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Money</w:t>
            </w:r>
          </w:p>
        </w:tc>
        <w:tc>
          <w:tcPr>
            <w:tcW w:w="2572"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Các số nguyên không âm</w:t>
            </w:r>
          </w:p>
        </w:tc>
        <w:tc>
          <w:tcPr>
            <w:tcW w:w="866"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10</w:t>
            </w:r>
          </w:p>
        </w:tc>
        <w:tc>
          <w:tcPr>
            <w:tcW w:w="2576"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TienCoc</w:t>
            </w:r>
          </w:p>
        </w:tc>
        <w:tc>
          <w:tcPr>
            <w:tcW w:w="1501"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Money</w:t>
            </w:r>
          </w:p>
        </w:tc>
        <w:tc>
          <w:tcPr>
            <w:tcW w:w="2572"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Các số nguyên không âm</w:t>
            </w:r>
          </w:p>
        </w:tc>
        <w:tc>
          <w:tcPr>
            <w:tcW w:w="866"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11</w:t>
            </w:r>
          </w:p>
        </w:tc>
        <w:tc>
          <w:tcPr>
            <w:tcW w:w="2576"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TienConLai</w:t>
            </w:r>
          </w:p>
        </w:tc>
        <w:tc>
          <w:tcPr>
            <w:tcW w:w="1501"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Money</w:t>
            </w:r>
          </w:p>
        </w:tc>
        <w:tc>
          <w:tcPr>
            <w:tcW w:w="2572"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Các số nguyên không âm</w:t>
            </w:r>
          </w:p>
        </w:tc>
        <w:tc>
          <w:tcPr>
            <w:tcW w:w="866"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p>
        </w:tc>
      </w:tr>
    </w:tbl>
    <w:p w:rsidR="004051BC" w:rsidRPr="00DE64CF" w:rsidRDefault="004051BC" w:rsidP="004051BC">
      <w:pPr>
        <w:pStyle w:val="oancuaDanhsach"/>
        <w:ind w:left="1800"/>
        <w:outlineLvl w:val="3"/>
        <w:rPr>
          <w:rFonts w:ascii="Times New Roman" w:hAnsi="Times New Roman" w:cs="Times New Roman"/>
          <w:sz w:val="24"/>
          <w:szCs w:val="24"/>
        </w:rPr>
      </w:pPr>
    </w:p>
    <w:p w:rsidR="002811E4" w:rsidRPr="00DE64CF" w:rsidRDefault="002811E4" w:rsidP="00E43E4A">
      <w:pPr>
        <w:pStyle w:val="oancuaDanhsach"/>
        <w:numPr>
          <w:ilvl w:val="2"/>
          <w:numId w:val="10"/>
        </w:numPr>
        <w:outlineLvl w:val="3"/>
        <w:rPr>
          <w:rFonts w:ascii="Times New Roman" w:hAnsi="Times New Roman" w:cs="Times New Roman"/>
          <w:b/>
          <w:sz w:val="24"/>
          <w:szCs w:val="24"/>
        </w:rPr>
      </w:pPr>
      <w:bookmarkStart w:id="70" w:name="_Toc518344040"/>
      <w:r w:rsidRPr="00DE64CF">
        <w:rPr>
          <w:rFonts w:ascii="Times New Roman" w:hAnsi="Times New Roman" w:cs="Times New Roman"/>
          <w:b/>
          <w:sz w:val="24"/>
          <w:szCs w:val="24"/>
        </w:rPr>
        <w:t>Bảng NhanVienTiepTan</w:t>
      </w:r>
      <w:bookmarkEnd w:id="70"/>
    </w:p>
    <w:tbl>
      <w:tblPr>
        <w:tblStyle w:val="Bongchuthich"/>
        <w:tblW w:w="0" w:type="auto"/>
        <w:tblInd w:w="715" w:type="dxa"/>
        <w:tblLook w:val="04A0" w:firstRow="1" w:lastRow="0" w:firstColumn="1" w:lastColumn="0" w:noHBand="0" w:noVBand="1"/>
      </w:tblPr>
      <w:tblGrid>
        <w:gridCol w:w="670"/>
        <w:gridCol w:w="2223"/>
        <w:gridCol w:w="1600"/>
        <w:gridCol w:w="2889"/>
        <w:gridCol w:w="803"/>
      </w:tblGrid>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b/>
                <w:sz w:val="24"/>
                <w:szCs w:val="24"/>
              </w:rPr>
            </w:pPr>
            <w:r w:rsidRPr="00DE64CF">
              <w:rPr>
                <w:rFonts w:ascii="Times New Roman" w:hAnsi="Times New Roman" w:cs="Times New Roman"/>
                <w:b/>
                <w:sz w:val="24"/>
                <w:szCs w:val="24"/>
              </w:rPr>
              <w:t>STT</w:t>
            </w:r>
          </w:p>
        </w:tc>
        <w:tc>
          <w:tcPr>
            <w:tcW w:w="2223"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b/>
                <w:sz w:val="24"/>
                <w:szCs w:val="24"/>
              </w:rPr>
            </w:pPr>
            <w:r w:rsidRPr="00DE64CF">
              <w:rPr>
                <w:rFonts w:ascii="Times New Roman" w:hAnsi="Times New Roman" w:cs="Times New Roman"/>
                <w:b/>
                <w:sz w:val="24"/>
                <w:szCs w:val="24"/>
              </w:rPr>
              <w:t>Thuộc tính</w:t>
            </w:r>
          </w:p>
        </w:tc>
        <w:tc>
          <w:tcPr>
            <w:tcW w:w="160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b/>
                <w:sz w:val="24"/>
                <w:szCs w:val="24"/>
              </w:rPr>
            </w:pPr>
            <w:r w:rsidRPr="00DE64CF">
              <w:rPr>
                <w:rFonts w:ascii="Times New Roman" w:hAnsi="Times New Roman" w:cs="Times New Roman"/>
                <w:b/>
                <w:sz w:val="24"/>
                <w:szCs w:val="24"/>
              </w:rPr>
              <w:t>Kiểu dữ dữ liệu</w:t>
            </w:r>
          </w:p>
        </w:tc>
        <w:tc>
          <w:tcPr>
            <w:tcW w:w="2889"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b/>
                <w:sz w:val="24"/>
                <w:szCs w:val="24"/>
              </w:rPr>
            </w:pPr>
            <w:r w:rsidRPr="00DE64CF">
              <w:rPr>
                <w:rFonts w:ascii="Times New Roman" w:hAnsi="Times New Roman" w:cs="Times New Roman"/>
                <w:b/>
                <w:sz w:val="24"/>
                <w:szCs w:val="24"/>
              </w:rPr>
              <w:t>Ràng buộc</w:t>
            </w:r>
          </w:p>
        </w:tc>
        <w:tc>
          <w:tcPr>
            <w:tcW w:w="803"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b/>
                <w:sz w:val="24"/>
                <w:szCs w:val="24"/>
              </w:rPr>
            </w:pPr>
            <w:r w:rsidRPr="00DE64CF">
              <w:rPr>
                <w:rFonts w:ascii="Times New Roman" w:hAnsi="Times New Roman" w:cs="Times New Roman"/>
                <w:b/>
                <w:sz w:val="24"/>
                <w:szCs w:val="24"/>
              </w:rPr>
              <w:t>Diễn giải</w:t>
            </w: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1</w:t>
            </w:r>
          </w:p>
        </w:tc>
        <w:tc>
          <w:tcPr>
            <w:tcW w:w="2223"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Id</w:t>
            </w:r>
          </w:p>
        </w:tc>
        <w:tc>
          <w:tcPr>
            <w:tcW w:w="160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Int</w:t>
            </w:r>
          </w:p>
        </w:tc>
        <w:tc>
          <w:tcPr>
            <w:tcW w:w="2889"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Các số nguyên không âm</w:t>
            </w:r>
          </w:p>
        </w:tc>
        <w:tc>
          <w:tcPr>
            <w:tcW w:w="803"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Khóa chính</w:t>
            </w: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2</w:t>
            </w:r>
          </w:p>
        </w:tc>
        <w:tc>
          <w:tcPr>
            <w:tcW w:w="2223"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MaNhanVien</w:t>
            </w:r>
          </w:p>
        </w:tc>
        <w:tc>
          <w:tcPr>
            <w:tcW w:w="160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Nvarchar (100)</w:t>
            </w:r>
          </w:p>
        </w:tc>
        <w:tc>
          <w:tcPr>
            <w:tcW w:w="2889"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Chuỗi từ 1 đến 100 kí tự</w:t>
            </w:r>
          </w:p>
        </w:tc>
        <w:tc>
          <w:tcPr>
            <w:tcW w:w="803"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3</w:t>
            </w:r>
          </w:p>
        </w:tc>
        <w:tc>
          <w:tcPr>
            <w:tcW w:w="2223"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TenNhanVien</w:t>
            </w:r>
          </w:p>
        </w:tc>
        <w:tc>
          <w:tcPr>
            <w:tcW w:w="160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Nvarchar (100)</w:t>
            </w:r>
          </w:p>
        </w:tc>
        <w:tc>
          <w:tcPr>
            <w:tcW w:w="2889"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Chuỗi từ 1 đến 100 kí tự</w:t>
            </w:r>
          </w:p>
        </w:tc>
        <w:tc>
          <w:tcPr>
            <w:tcW w:w="803"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4</w:t>
            </w:r>
          </w:p>
        </w:tc>
        <w:tc>
          <w:tcPr>
            <w:tcW w:w="2223"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SoDienThoai</w:t>
            </w:r>
          </w:p>
        </w:tc>
        <w:tc>
          <w:tcPr>
            <w:tcW w:w="160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Nvarchar (100)</w:t>
            </w:r>
          </w:p>
        </w:tc>
        <w:tc>
          <w:tcPr>
            <w:tcW w:w="2889"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Chuỗi từ 1 đến 100 kí tự</w:t>
            </w:r>
          </w:p>
        </w:tc>
        <w:tc>
          <w:tcPr>
            <w:tcW w:w="803"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5</w:t>
            </w:r>
          </w:p>
        </w:tc>
        <w:tc>
          <w:tcPr>
            <w:tcW w:w="2223"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DiaChi</w:t>
            </w:r>
          </w:p>
        </w:tc>
        <w:tc>
          <w:tcPr>
            <w:tcW w:w="160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Nvarcahr (100)</w:t>
            </w:r>
          </w:p>
        </w:tc>
        <w:tc>
          <w:tcPr>
            <w:tcW w:w="2889"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Chuỗi từ 1 đến 100 kí tự</w:t>
            </w:r>
          </w:p>
        </w:tc>
        <w:tc>
          <w:tcPr>
            <w:tcW w:w="803"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6</w:t>
            </w:r>
          </w:p>
        </w:tc>
        <w:tc>
          <w:tcPr>
            <w:tcW w:w="2223"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Ca</w:t>
            </w:r>
          </w:p>
        </w:tc>
        <w:tc>
          <w:tcPr>
            <w:tcW w:w="160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Nvarchar (100)</w:t>
            </w:r>
          </w:p>
        </w:tc>
        <w:tc>
          <w:tcPr>
            <w:tcW w:w="2889"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Chuỗi từ 1 đến 100 kí tự</w:t>
            </w:r>
          </w:p>
        </w:tc>
        <w:tc>
          <w:tcPr>
            <w:tcW w:w="803"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p>
        </w:tc>
      </w:tr>
    </w:tbl>
    <w:p w:rsidR="002811E4" w:rsidRPr="00DE64CF" w:rsidRDefault="002811E4" w:rsidP="00E43E4A">
      <w:pPr>
        <w:pStyle w:val="oancuaDanhsach"/>
        <w:numPr>
          <w:ilvl w:val="2"/>
          <w:numId w:val="10"/>
        </w:numPr>
        <w:outlineLvl w:val="3"/>
        <w:rPr>
          <w:rFonts w:ascii="Times New Roman" w:hAnsi="Times New Roman" w:cs="Times New Roman"/>
          <w:b/>
          <w:sz w:val="24"/>
          <w:szCs w:val="24"/>
        </w:rPr>
      </w:pPr>
      <w:bookmarkStart w:id="71" w:name="_Toc518344041"/>
      <w:r w:rsidRPr="00DE64CF">
        <w:rPr>
          <w:rFonts w:ascii="Times New Roman" w:hAnsi="Times New Roman" w:cs="Times New Roman"/>
          <w:b/>
          <w:sz w:val="24"/>
          <w:szCs w:val="24"/>
        </w:rPr>
        <w:t>Bảng NhanVien</w:t>
      </w:r>
      <w:bookmarkEnd w:id="71"/>
    </w:p>
    <w:tbl>
      <w:tblPr>
        <w:tblStyle w:val="Bongchuthich"/>
        <w:tblW w:w="0" w:type="auto"/>
        <w:tblInd w:w="715" w:type="dxa"/>
        <w:tblLook w:val="04A0" w:firstRow="1" w:lastRow="0" w:firstColumn="1" w:lastColumn="0" w:noHBand="0" w:noVBand="1"/>
      </w:tblPr>
      <w:tblGrid>
        <w:gridCol w:w="670"/>
        <w:gridCol w:w="2242"/>
        <w:gridCol w:w="1614"/>
        <w:gridCol w:w="2945"/>
        <w:gridCol w:w="804"/>
      </w:tblGrid>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b/>
                <w:sz w:val="24"/>
                <w:szCs w:val="24"/>
              </w:rPr>
            </w:pPr>
            <w:r w:rsidRPr="00DE64CF">
              <w:rPr>
                <w:rFonts w:ascii="Times New Roman" w:hAnsi="Times New Roman" w:cs="Times New Roman"/>
                <w:b/>
                <w:sz w:val="24"/>
                <w:szCs w:val="24"/>
              </w:rPr>
              <w:t>STT</w:t>
            </w:r>
          </w:p>
        </w:tc>
        <w:tc>
          <w:tcPr>
            <w:tcW w:w="2242"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b/>
                <w:sz w:val="24"/>
                <w:szCs w:val="24"/>
              </w:rPr>
            </w:pPr>
            <w:r w:rsidRPr="00DE64CF">
              <w:rPr>
                <w:rFonts w:ascii="Times New Roman" w:hAnsi="Times New Roman" w:cs="Times New Roman"/>
                <w:b/>
                <w:sz w:val="24"/>
                <w:szCs w:val="24"/>
              </w:rPr>
              <w:t>Thuộc tính</w:t>
            </w:r>
          </w:p>
        </w:tc>
        <w:tc>
          <w:tcPr>
            <w:tcW w:w="1614"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b/>
                <w:sz w:val="24"/>
                <w:szCs w:val="24"/>
              </w:rPr>
            </w:pPr>
            <w:r w:rsidRPr="00DE64CF">
              <w:rPr>
                <w:rFonts w:ascii="Times New Roman" w:hAnsi="Times New Roman" w:cs="Times New Roman"/>
                <w:b/>
                <w:sz w:val="24"/>
                <w:szCs w:val="24"/>
              </w:rPr>
              <w:t>Kiểu dữ dữ liệu</w:t>
            </w:r>
          </w:p>
        </w:tc>
        <w:tc>
          <w:tcPr>
            <w:tcW w:w="2945"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b/>
                <w:sz w:val="24"/>
                <w:szCs w:val="24"/>
              </w:rPr>
            </w:pPr>
            <w:r w:rsidRPr="00DE64CF">
              <w:rPr>
                <w:rFonts w:ascii="Times New Roman" w:hAnsi="Times New Roman" w:cs="Times New Roman"/>
                <w:b/>
                <w:sz w:val="24"/>
                <w:szCs w:val="24"/>
              </w:rPr>
              <w:t>Ràng buộc</w:t>
            </w:r>
          </w:p>
        </w:tc>
        <w:tc>
          <w:tcPr>
            <w:tcW w:w="804"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b/>
                <w:sz w:val="24"/>
                <w:szCs w:val="24"/>
              </w:rPr>
            </w:pPr>
            <w:r w:rsidRPr="00DE64CF">
              <w:rPr>
                <w:rFonts w:ascii="Times New Roman" w:hAnsi="Times New Roman" w:cs="Times New Roman"/>
                <w:b/>
                <w:sz w:val="24"/>
                <w:szCs w:val="24"/>
              </w:rPr>
              <w:t>Diễn giải</w:t>
            </w: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1</w:t>
            </w:r>
          </w:p>
        </w:tc>
        <w:tc>
          <w:tcPr>
            <w:tcW w:w="2242"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Id</w:t>
            </w:r>
          </w:p>
        </w:tc>
        <w:tc>
          <w:tcPr>
            <w:tcW w:w="1614"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Int</w:t>
            </w:r>
          </w:p>
        </w:tc>
        <w:tc>
          <w:tcPr>
            <w:tcW w:w="2945"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Các số nguyên không âm</w:t>
            </w:r>
          </w:p>
        </w:tc>
        <w:tc>
          <w:tcPr>
            <w:tcW w:w="804"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Khóa chính</w:t>
            </w: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2</w:t>
            </w:r>
          </w:p>
        </w:tc>
        <w:tc>
          <w:tcPr>
            <w:tcW w:w="2242"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MaNhanVien</w:t>
            </w:r>
          </w:p>
        </w:tc>
        <w:tc>
          <w:tcPr>
            <w:tcW w:w="1614"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Varchar (5)</w:t>
            </w:r>
          </w:p>
        </w:tc>
        <w:tc>
          <w:tcPr>
            <w:tcW w:w="2945"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Chuỗi từ 1 đến 5 kí tự</w:t>
            </w:r>
          </w:p>
        </w:tc>
        <w:tc>
          <w:tcPr>
            <w:tcW w:w="804"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3</w:t>
            </w:r>
          </w:p>
        </w:tc>
        <w:tc>
          <w:tcPr>
            <w:tcW w:w="2242"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TenNhanVien</w:t>
            </w:r>
          </w:p>
        </w:tc>
        <w:tc>
          <w:tcPr>
            <w:tcW w:w="1614"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Nvarchar (100)</w:t>
            </w:r>
          </w:p>
        </w:tc>
        <w:tc>
          <w:tcPr>
            <w:tcW w:w="2945"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Chuỗi từ 1 đến 100 kí tự</w:t>
            </w:r>
          </w:p>
        </w:tc>
        <w:tc>
          <w:tcPr>
            <w:tcW w:w="804"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4</w:t>
            </w:r>
          </w:p>
        </w:tc>
        <w:tc>
          <w:tcPr>
            <w:tcW w:w="2242"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SoDienThoai</w:t>
            </w:r>
          </w:p>
        </w:tc>
        <w:tc>
          <w:tcPr>
            <w:tcW w:w="1614"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Nvarchar (100)</w:t>
            </w:r>
          </w:p>
        </w:tc>
        <w:tc>
          <w:tcPr>
            <w:tcW w:w="2945"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Chuỗi từ 1 đến 100 kí tự</w:t>
            </w:r>
          </w:p>
        </w:tc>
        <w:tc>
          <w:tcPr>
            <w:tcW w:w="804"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5</w:t>
            </w:r>
          </w:p>
        </w:tc>
        <w:tc>
          <w:tcPr>
            <w:tcW w:w="2242"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DiaChi</w:t>
            </w:r>
          </w:p>
        </w:tc>
        <w:tc>
          <w:tcPr>
            <w:tcW w:w="1614"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Nvarchar (100)</w:t>
            </w:r>
          </w:p>
        </w:tc>
        <w:tc>
          <w:tcPr>
            <w:tcW w:w="2945"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Chuỗi từ 1 đến 100 kí tự</w:t>
            </w:r>
          </w:p>
        </w:tc>
        <w:tc>
          <w:tcPr>
            <w:tcW w:w="804"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lastRenderedPageBreak/>
              <w:t>6</w:t>
            </w:r>
          </w:p>
        </w:tc>
        <w:tc>
          <w:tcPr>
            <w:tcW w:w="2242"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LoaiSanh</w:t>
            </w:r>
          </w:p>
        </w:tc>
        <w:tc>
          <w:tcPr>
            <w:tcW w:w="1614"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Nvarchar (100)</w:t>
            </w:r>
          </w:p>
        </w:tc>
        <w:tc>
          <w:tcPr>
            <w:tcW w:w="2945"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Chuỗi từ 1 đến 100 kí tự</w:t>
            </w:r>
          </w:p>
        </w:tc>
        <w:tc>
          <w:tcPr>
            <w:tcW w:w="804"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7</w:t>
            </w:r>
          </w:p>
        </w:tc>
        <w:tc>
          <w:tcPr>
            <w:tcW w:w="2242"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ChucVu</w:t>
            </w:r>
          </w:p>
        </w:tc>
        <w:tc>
          <w:tcPr>
            <w:tcW w:w="1614"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Nvarchar (100)</w:t>
            </w:r>
          </w:p>
        </w:tc>
        <w:tc>
          <w:tcPr>
            <w:tcW w:w="2945"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Chuỗi từ 1 đến 100 kí tự</w:t>
            </w:r>
          </w:p>
        </w:tc>
        <w:tc>
          <w:tcPr>
            <w:tcW w:w="804"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8</w:t>
            </w:r>
          </w:p>
        </w:tc>
        <w:tc>
          <w:tcPr>
            <w:tcW w:w="2242"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Ca</w:t>
            </w:r>
          </w:p>
        </w:tc>
        <w:tc>
          <w:tcPr>
            <w:tcW w:w="1614"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Nvarchar (100)</w:t>
            </w:r>
          </w:p>
        </w:tc>
        <w:tc>
          <w:tcPr>
            <w:tcW w:w="2945"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Chuỗi từ 1 đến 100 kí tự</w:t>
            </w:r>
          </w:p>
        </w:tc>
        <w:tc>
          <w:tcPr>
            <w:tcW w:w="804"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p>
        </w:tc>
      </w:tr>
    </w:tbl>
    <w:p w:rsidR="004051BC" w:rsidRPr="00DE64CF" w:rsidRDefault="004051BC" w:rsidP="004051BC">
      <w:pPr>
        <w:pStyle w:val="oancuaDanhsach"/>
        <w:ind w:left="1800"/>
        <w:outlineLvl w:val="3"/>
        <w:rPr>
          <w:rFonts w:ascii="Times New Roman" w:hAnsi="Times New Roman" w:cs="Times New Roman"/>
          <w:sz w:val="24"/>
          <w:szCs w:val="24"/>
        </w:rPr>
      </w:pPr>
    </w:p>
    <w:p w:rsidR="002811E4" w:rsidRPr="00DE64CF" w:rsidRDefault="002811E4" w:rsidP="00E43E4A">
      <w:pPr>
        <w:pStyle w:val="oancuaDanhsach"/>
        <w:numPr>
          <w:ilvl w:val="2"/>
          <w:numId w:val="10"/>
        </w:numPr>
        <w:outlineLvl w:val="3"/>
        <w:rPr>
          <w:rFonts w:ascii="Times New Roman" w:hAnsi="Times New Roman" w:cs="Times New Roman"/>
          <w:b/>
          <w:sz w:val="24"/>
          <w:szCs w:val="24"/>
        </w:rPr>
      </w:pPr>
      <w:bookmarkStart w:id="72" w:name="_Toc518344042"/>
      <w:r w:rsidRPr="00DE64CF">
        <w:rPr>
          <w:rFonts w:ascii="Times New Roman" w:hAnsi="Times New Roman" w:cs="Times New Roman"/>
          <w:b/>
          <w:sz w:val="24"/>
          <w:szCs w:val="24"/>
        </w:rPr>
        <w:t>Bảng ChucVu</w:t>
      </w:r>
      <w:bookmarkEnd w:id="72"/>
    </w:p>
    <w:tbl>
      <w:tblPr>
        <w:tblStyle w:val="Bongchuthich"/>
        <w:tblW w:w="0" w:type="auto"/>
        <w:tblInd w:w="715" w:type="dxa"/>
        <w:tblLook w:val="04A0" w:firstRow="1" w:lastRow="0" w:firstColumn="1" w:lastColumn="0" w:noHBand="0" w:noVBand="1"/>
      </w:tblPr>
      <w:tblGrid>
        <w:gridCol w:w="670"/>
        <w:gridCol w:w="2237"/>
        <w:gridCol w:w="1615"/>
        <w:gridCol w:w="2949"/>
        <w:gridCol w:w="804"/>
      </w:tblGrid>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b/>
                <w:sz w:val="24"/>
                <w:szCs w:val="24"/>
              </w:rPr>
            </w:pPr>
            <w:r w:rsidRPr="00DE64CF">
              <w:rPr>
                <w:rFonts w:ascii="Times New Roman" w:hAnsi="Times New Roman" w:cs="Times New Roman"/>
                <w:b/>
                <w:sz w:val="24"/>
                <w:szCs w:val="24"/>
              </w:rPr>
              <w:t>STT</w:t>
            </w:r>
          </w:p>
        </w:tc>
        <w:tc>
          <w:tcPr>
            <w:tcW w:w="2237"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b/>
                <w:sz w:val="24"/>
                <w:szCs w:val="24"/>
              </w:rPr>
            </w:pPr>
            <w:r w:rsidRPr="00DE64CF">
              <w:rPr>
                <w:rFonts w:ascii="Times New Roman" w:hAnsi="Times New Roman" w:cs="Times New Roman"/>
                <w:b/>
                <w:sz w:val="24"/>
                <w:szCs w:val="24"/>
              </w:rPr>
              <w:t>Thuộc tính</w:t>
            </w:r>
          </w:p>
        </w:tc>
        <w:tc>
          <w:tcPr>
            <w:tcW w:w="1615"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b/>
                <w:sz w:val="24"/>
                <w:szCs w:val="24"/>
              </w:rPr>
            </w:pPr>
            <w:r w:rsidRPr="00DE64CF">
              <w:rPr>
                <w:rFonts w:ascii="Times New Roman" w:hAnsi="Times New Roman" w:cs="Times New Roman"/>
                <w:b/>
                <w:sz w:val="24"/>
                <w:szCs w:val="24"/>
              </w:rPr>
              <w:t>Kiểu dữ dữ liệu</w:t>
            </w:r>
          </w:p>
        </w:tc>
        <w:tc>
          <w:tcPr>
            <w:tcW w:w="2949"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b/>
                <w:sz w:val="24"/>
                <w:szCs w:val="24"/>
              </w:rPr>
            </w:pPr>
            <w:r w:rsidRPr="00DE64CF">
              <w:rPr>
                <w:rFonts w:ascii="Times New Roman" w:hAnsi="Times New Roman" w:cs="Times New Roman"/>
                <w:b/>
                <w:sz w:val="24"/>
                <w:szCs w:val="24"/>
              </w:rPr>
              <w:t>Ràng buộc</w:t>
            </w:r>
          </w:p>
        </w:tc>
        <w:tc>
          <w:tcPr>
            <w:tcW w:w="804"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b/>
                <w:sz w:val="24"/>
                <w:szCs w:val="24"/>
              </w:rPr>
            </w:pPr>
            <w:r w:rsidRPr="00DE64CF">
              <w:rPr>
                <w:rFonts w:ascii="Times New Roman" w:hAnsi="Times New Roman" w:cs="Times New Roman"/>
                <w:b/>
                <w:sz w:val="24"/>
                <w:szCs w:val="24"/>
              </w:rPr>
              <w:t>Diễn giải</w:t>
            </w: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1</w:t>
            </w:r>
          </w:p>
        </w:tc>
        <w:tc>
          <w:tcPr>
            <w:tcW w:w="2237"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Id</w:t>
            </w:r>
          </w:p>
        </w:tc>
        <w:tc>
          <w:tcPr>
            <w:tcW w:w="1615"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Int</w:t>
            </w:r>
          </w:p>
        </w:tc>
        <w:tc>
          <w:tcPr>
            <w:tcW w:w="2949"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Các số nguyên không âm</w:t>
            </w:r>
          </w:p>
        </w:tc>
        <w:tc>
          <w:tcPr>
            <w:tcW w:w="804"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Khoá chính</w:t>
            </w: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2</w:t>
            </w:r>
          </w:p>
        </w:tc>
        <w:tc>
          <w:tcPr>
            <w:tcW w:w="2237"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ChucVu</w:t>
            </w:r>
          </w:p>
        </w:tc>
        <w:tc>
          <w:tcPr>
            <w:tcW w:w="1615"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Nvarchar (100)</w:t>
            </w:r>
          </w:p>
        </w:tc>
        <w:tc>
          <w:tcPr>
            <w:tcW w:w="2949"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Chuỗi từ 1 đến 100 kí tự</w:t>
            </w:r>
          </w:p>
        </w:tc>
        <w:tc>
          <w:tcPr>
            <w:tcW w:w="804"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p>
        </w:tc>
      </w:tr>
    </w:tbl>
    <w:p w:rsidR="004051BC" w:rsidRPr="00DE64CF" w:rsidRDefault="004051BC" w:rsidP="004051BC">
      <w:pPr>
        <w:pStyle w:val="oancuaDanhsach"/>
        <w:ind w:left="1800"/>
        <w:outlineLvl w:val="3"/>
        <w:rPr>
          <w:rFonts w:ascii="Times New Roman" w:hAnsi="Times New Roman" w:cs="Times New Roman"/>
          <w:sz w:val="24"/>
          <w:szCs w:val="24"/>
        </w:rPr>
      </w:pPr>
    </w:p>
    <w:p w:rsidR="002811E4" w:rsidRPr="00DE64CF" w:rsidRDefault="002811E4" w:rsidP="00E43E4A">
      <w:pPr>
        <w:pStyle w:val="oancuaDanhsach"/>
        <w:numPr>
          <w:ilvl w:val="2"/>
          <w:numId w:val="10"/>
        </w:numPr>
        <w:outlineLvl w:val="3"/>
        <w:rPr>
          <w:rFonts w:ascii="Times New Roman" w:hAnsi="Times New Roman" w:cs="Times New Roman"/>
          <w:b/>
          <w:sz w:val="24"/>
          <w:szCs w:val="24"/>
        </w:rPr>
      </w:pPr>
      <w:bookmarkStart w:id="73" w:name="_Toc518344043"/>
      <w:r w:rsidRPr="00DE64CF">
        <w:rPr>
          <w:rFonts w:ascii="Times New Roman" w:hAnsi="Times New Roman" w:cs="Times New Roman"/>
          <w:b/>
          <w:sz w:val="24"/>
          <w:szCs w:val="24"/>
        </w:rPr>
        <w:t>Bảng LapBaoCao</w:t>
      </w:r>
      <w:bookmarkEnd w:id="73"/>
    </w:p>
    <w:tbl>
      <w:tblPr>
        <w:tblStyle w:val="Bongchuthich"/>
        <w:tblW w:w="0" w:type="auto"/>
        <w:tblInd w:w="715" w:type="dxa"/>
        <w:tblLook w:val="04A0" w:firstRow="1" w:lastRow="0" w:firstColumn="1" w:lastColumn="0" w:noHBand="0" w:noVBand="1"/>
      </w:tblPr>
      <w:tblGrid>
        <w:gridCol w:w="670"/>
        <w:gridCol w:w="2542"/>
        <w:gridCol w:w="1566"/>
        <w:gridCol w:w="2711"/>
        <w:gridCol w:w="786"/>
      </w:tblGrid>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b/>
                <w:sz w:val="24"/>
                <w:szCs w:val="24"/>
              </w:rPr>
            </w:pPr>
            <w:r w:rsidRPr="00DE64CF">
              <w:rPr>
                <w:rFonts w:ascii="Times New Roman" w:hAnsi="Times New Roman" w:cs="Times New Roman"/>
                <w:b/>
                <w:sz w:val="24"/>
                <w:szCs w:val="24"/>
              </w:rPr>
              <w:t>STT</w:t>
            </w:r>
          </w:p>
        </w:tc>
        <w:tc>
          <w:tcPr>
            <w:tcW w:w="2542"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b/>
                <w:sz w:val="24"/>
                <w:szCs w:val="24"/>
              </w:rPr>
            </w:pPr>
            <w:r w:rsidRPr="00DE64CF">
              <w:rPr>
                <w:rFonts w:ascii="Times New Roman" w:hAnsi="Times New Roman" w:cs="Times New Roman"/>
                <w:b/>
                <w:sz w:val="24"/>
                <w:szCs w:val="24"/>
              </w:rPr>
              <w:t>Thuộc tính</w:t>
            </w:r>
          </w:p>
        </w:tc>
        <w:tc>
          <w:tcPr>
            <w:tcW w:w="1566"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b/>
                <w:sz w:val="24"/>
                <w:szCs w:val="24"/>
              </w:rPr>
            </w:pPr>
            <w:r w:rsidRPr="00DE64CF">
              <w:rPr>
                <w:rFonts w:ascii="Times New Roman" w:hAnsi="Times New Roman" w:cs="Times New Roman"/>
                <w:b/>
                <w:sz w:val="24"/>
                <w:szCs w:val="24"/>
              </w:rPr>
              <w:t>Kiểu dữ dữ liệu</w:t>
            </w:r>
          </w:p>
        </w:tc>
        <w:tc>
          <w:tcPr>
            <w:tcW w:w="2711"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b/>
                <w:sz w:val="24"/>
                <w:szCs w:val="24"/>
              </w:rPr>
            </w:pPr>
            <w:r w:rsidRPr="00DE64CF">
              <w:rPr>
                <w:rFonts w:ascii="Times New Roman" w:hAnsi="Times New Roman" w:cs="Times New Roman"/>
                <w:b/>
                <w:sz w:val="24"/>
                <w:szCs w:val="24"/>
              </w:rPr>
              <w:t>Ràng buộc</w:t>
            </w:r>
          </w:p>
        </w:tc>
        <w:tc>
          <w:tcPr>
            <w:tcW w:w="786" w:type="dxa"/>
            <w:tcBorders>
              <w:top w:val="single" w:sz="4" w:space="0" w:color="auto"/>
              <w:left w:val="single" w:sz="4" w:space="0" w:color="auto"/>
              <w:bottom w:val="single" w:sz="4" w:space="0" w:color="auto"/>
              <w:right w:val="single" w:sz="4" w:space="0" w:color="auto"/>
            </w:tcBorders>
            <w:vAlign w:val="center"/>
            <w:hideMark/>
          </w:tcPr>
          <w:p w:rsidR="002811E4" w:rsidRPr="00DE64CF" w:rsidRDefault="002811E4" w:rsidP="002811E4">
            <w:pPr>
              <w:jc w:val="center"/>
              <w:rPr>
                <w:rFonts w:ascii="Times New Roman" w:hAnsi="Times New Roman" w:cs="Times New Roman"/>
                <w:b/>
                <w:sz w:val="24"/>
                <w:szCs w:val="24"/>
              </w:rPr>
            </w:pPr>
            <w:r w:rsidRPr="00DE64CF">
              <w:rPr>
                <w:rFonts w:ascii="Times New Roman" w:hAnsi="Times New Roman" w:cs="Times New Roman"/>
                <w:b/>
                <w:sz w:val="24"/>
                <w:szCs w:val="24"/>
              </w:rPr>
              <w:t>Diễn giải</w:t>
            </w: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1</w:t>
            </w:r>
          </w:p>
        </w:tc>
        <w:tc>
          <w:tcPr>
            <w:tcW w:w="2542"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Id</w:t>
            </w:r>
          </w:p>
        </w:tc>
        <w:tc>
          <w:tcPr>
            <w:tcW w:w="1566"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Int</w:t>
            </w:r>
          </w:p>
        </w:tc>
        <w:tc>
          <w:tcPr>
            <w:tcW w:w="2711"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Tự tăng và không trùng nhau</w:t>
            </w:r>
          </w:p>
        </w:tc>
        <w:tc>
          <w:tcPr>
            <w:tcW w:w="786"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Khoá chính</w:t>
            </w: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2</w:t>
            </w:r>
          </w:p>
        </w:tc>
        <w:tc>
          <w:tcPr>
            <w:tcW w:w="2542"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MaBaoCao</w:t>
            </w:r>
          </w:p>
        </w:tc>
        <w:tc>
          <w:tcPr>
            <w:tcW w:w="1566"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Varchar (5)</w:t>
            </w:r>
          </w:p>
        </w:tc>
        <w:tc>
          <w:tcPr>
            <w:tcW w:w="2711"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p>
        </w:tc>
        <w:tc>
          <w:tcPr>
            <w:tcW w:w="786"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3</w:t>
            </w:r>
          </w:p>
        </w:tc>
        <w:tc>
          <w:tcPr>
            <w:tcW w:w="2542"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NgayLap</w:t>
            </w:r>
          </w:p>
        </w:tc>
        <w:tc>
          <w:tcPr>
            <w:tcW w:w="1566"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Date</w:t>
            </w:r>
          </w:p>
        </w:tc>
        <w:tc>
          <w:tcPr>
            <w:tcW w:w="2711"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ind w:firstLine="720"/>
              <w:jc w:val="center"/>
              <w:rPr>
                <w:rFonts w:ascii="Times New Roman" w:hAnsi="Times New Roman" w:cs="Times New Roman"/>
                <w:sz w:val="24"/>
                <w:szCs w:val="24"/>
              </w:rPr>
            </w:pPr>
          </w:p>
        </w:tc>
        <w:tc>
          <w:tcPr>
            <w:tcW w:w="786"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4</w:t>
            </w:r>
          </w:p>
        </w:tc>
        <w:tc>
          <w:tcPr>
            <w:tcW w:w="2542"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TenNguoiLap</w:t>
            </w:r>
          </w:p>
        </w:tc>
        <w:tc>
          <w:tcPr>
            <w:tcW w:w="1566"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Nvarchar (100)</w:t>
            </w:r>
          </w:p>
        </w:tc>
        <w:tc>
          <w:tcPr>
            <w:tcW w:w="2711"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Chuỗi từ 1 đến 100 kí tự</w:t>
            </w:r>
          </w:p>
        </w:tc>
        <w:tc>
          <w:tcPr>
            <w:tcW w:w="786"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5</w:t>
            </w:r>
          </w:p>
        </w:tc>
        <w:tc>
          <w:tcPr>
            <w:tcW w:w="2542"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Thang</w:t>
            </w:r>
          </w:p>
        </w:tc>
        <w:tc>
          <w:tcPr>
            <w:tcW w:w="1566"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Int</w:t>
            </w:r>
          </w:p>
        </w:tc>
        <w:tc>
          <w:tcPr>
            <w:tcW w:w="2711"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Từ 1 đến 12</w:t>
            </w:r>
          </w:p>
        </w:tc>
        <w:tc>
          <w:tcPr>
            <w:tcW w:w="786"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6</w:t>
            </w:r>
          </w:p>
        </w:tc>
        <w:tc>
          <w:tcPr>
            <w:tcW w:w="2542"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SoLuongTiec</w:t>
            </w:r>
          </w:p>
        </w:tc>
        <w:tc>
          <w:tcPr>
            <w:tcW w:w="1566"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Int</w:t>
            </w:r>
          </w:p>
        </w:tc>
        <w:tc>
          <w:tcPr>
            <w:tcW w:w="2711"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p>
        </w:tc>
        <w:tc>
          <w:tcPr>
            <w:tcW w:w="786"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p>
        </w:tc>
      </w:tr>
      <w:tr w:rsidR="002811E4" w:rsidRPr="00DE64CF" w:rsidTr="00F2496C">
        <w:tc>
          <w:tcPr>
            <w:tcW w:w="670"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7</w:t>
            </w:r>
          </w:p>
        </w:tc>
        <w:tc>
          <w:tcPr>
            <w:tcW w:w="2542"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DoanhThu</w:t>
            </w:r>
          </w:p>
        </w:tc>
        <w:tc>
          <w:tcPr>
            <w:tcW w:w="1566"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Int</w:t>
            </w:r>
          </w:p>
        </w:tc>
        <w:tc>
          <w:tcPr>
            <w:tcW w:w="2711"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p>
        </w:tc>
        <w:tc>
          <w:tcPr>
            <w:tcW w:w="786" w:type="dxa"/>
            <w:tcBorders>
              <w:top w:val="single" w:sz="4" w:space="0" w:color="auto"/>
              <w:left w:val="single" w:sz="4" w:space="0" w:color="auto"/>
              <w:bottom w:val="single" w:sz="4" w:space="0" w:color="auto"/>
              <w:right w:val="single" w:sz="4" w:space="0" w:color="auto"/>
            </w:tcBorders>
            <w:vAlign w:val="center"/>
          </w:tcPr>
          <w:p w:rsidR="002811E4" w:rsidRPr="00DE64CF" w:rsidRDefault="002811E4" w:rsidP="002811E4">
            <w:pPr>
              <w:jc w:val="center"/>
              <w:rPr>
                <w:rFonts w:ascii="Times New Roman" w:hAnsi="Times New Roman" w:cs="Times New Roman"/>
                <w:sz w:val="24"/>
                <w:szCs w:val="24"/>
              </w:rPr>
            </w:pPr>
          </w:p>
        </w:tc>
      </w:tr>
    </w:tbl>
    <w:p w:rsidR="004051BC" w:rsidRPr="00DE64CF" w:rsidRDefault="004051BC" w:rsidP="004051BC">
      <w:pPr>
        <w:pStyle w:val="oancuaDanhsach"/>
        <w:ind w:left="1800"/>
        <w:outlineLvl w:val="3"/>
        <w:rPr>
          <w:rFonts w:ascii="Times New Roman" w:hAnsi="Times New Roman" w:cs="Times New Roman"/>
          <w:sz w:val="24"/>
          <w:szCs w:val="24"/>
        </w:rPr>
      </w:pPr>
    </w:p>
    <w:p w:rsidR="004051BC" w:rsidRPr="00DE64CF" w:rsidRDefault="004051BC" w:rsidP="004051BC">
      <w:pPr>
        <w:pStyle w:val="oancuaDanhsach"/>
        <w:ind w:left="1800"/>
        <w:outlineLvl w:val="3"/>
        <w:rPr>
          <w:rFonts w:ascii="Times New Roman" w:hAnsi="Times New Roman" w:cs="Times New Roman"/>
          <w:sz w:val="24"/>
          <w:szCs w:val="24"/>
        </w:rPr>
      </w:pPr>
    </w:p>
    <w:p w:rsidR="002811E4" w:rsidRPr="00DE64CF" w:rsidRDefault="002811E4" w:rsidP="00E43E4A">
      <w:pPr>
        <w:pStyle w:val="oancuaDanhsach"/>
        <w:numPr>
          <w:ilvl w:val="2"/>
          <w:numId w:val="10"/>
        </w:numPr>
        <w:outlineLvl w:val="3"/>
        <w:rPr>
          <w:rFonts w:ascii="Times New Roman" w:hAnsi="Times New Roman" w:cs="Times New Roman"/>
          <w:b/>
          <w:sz w:val="24"/>
          <w:szCs w:val="24"/>
        </w:rPr>
      </w:pPr>
      <w:bookmarkStart w:id="74" w:name="_Toc518344044"/>
      <w:r w:rsidRPr="00DE64CF">
        <w:rPr>
          <w:rFonts w:ascii="Times New Roman" w:hAnsi="Times New Roman" w:cs="Times New Roman"/>
          <w:b/>
          <w:sz w:val="24"/>
          <w:szCs w:val="24"/>
        </w:rPr>
        <w:t>Bảng BaoCaoDoanhThu</w:t>
      </w:r>
      <w:bookmarkEnd w:id="74"/>
    </w:p>
    <w:tbl>
      <w:tblPr>
        <w:tblStyle w:val="LiBang"/>
        <w:tblW w:w="0" w:type="auto"/>
        <w:tblInd w:w="670" w:type="dxa"/>
        <w:tblLook w:val="04A0" w:firstRow="1" w:lastRow="0" w:firstColumn="1" w:lastColumn="0" w:noHBand="0" w:noVBand="1"/>
      </w:tblPr>
      <w:tblGrid>
        <w:gridCol w:w="670"/>
        <w:gridCol w:w="2554"/>
        <w:gridCol w:w="1571"/>
        <w:gridCol w:w="2734"/>
        <w:gridCol w:w="786"/>
      </w:tblGrid>
      <w:tr w:rsidR="002811E4" w:rsidRPr="00DE64CF" w:rsidTr="00F2496C">
        <w:tc>
          <w:tcPr>
            <w:tcW w:w="670" w:type="dxa"/>
            <w:hideMark/>
          </w:tcPr>
          <w:p w:rsidR="002811E4" w:rsidRPr="00DE64CF" w:rsidRDefault="002811E4" w:rsidP="002811E4">
            <w:pPr>
              <w:jc w:val="center"/>
              <w:rPr>
                <w:rFonts w:ascii="Times New Roman" w:hAnsi="Times New Roman" w:cs="Times New Roman"/>
                <w:b/>
                <w:sz w:val="24"/>
                <w:szCs w:val="24"/>
              </w:rPr>
            </w:pPr>
            <w:r w:rsidRPr="00DE64CF">
              <w:rPr>
                <w:rFonts w:ascii="Times New Roman" w:hAnsi="Times New Roman" w:cs="Times New Roman"/>
                <w:b/>
                <w:sz w:val="24"/>
                <w:szCs w:val="24"/>
              </w:rPr>
              <w:t>STT</w:t>
            </w:r>
          </w:p>
        </w:tc>
        <w:tc>
          <w:tcPr>
            <w:tcW w:w="2554" w:type="dxa"/>
            <w:hideMark/>
          </w:tcPr>
          <w:p w:rsidR="002811E4" w:rsidRPr="00DE64CF" w:rsidRDefault="002811E4" w:rsidP="002811E4">
            <w:pPr>
              <w:jc w:val="center"/>
              <w:rPr>
                <w:rFonts w:ascii="Times New Roman" w:hAnsi="Times New Roman" w:cs="Times New Roman"/>
                <w:b/>
                <w:sz w:val="24"/>
                <w:szCs w:val="24"/>
              </w:rPr>
            </w:pPr>
            <w:r w:rsidRPr="00DE64CF">
              <w:rPr>
                <w:rFonts w:ascii="Times New Roman" w:hAnsi="Times New Roman" w:cs="Times New Roman"/>
                <w:b/>
                <w:sz w:val="24"/>
                <w:szCs w:val="24"/>
              </w:rPr>
              <w:t>Thuộc tính</w:t>
            </w:r>
          </w:p>
        </w:tc>
        <w:tc>
          <w:tcPr>
            <w:tcW w:w="1571" w:type="dxa"/>
            <w:hideMark/>
          </w:tcPr>
          <w:p w:rsidR="002811E4" w:rsidRPr="00DE64CF" w:rsidRDefault="002811E4" w:rsidP="002811E4">
            <w:pPr>
              <w:jc w:val="center"/>
              <w:rPr>
                <w:rFonts w:ascii="Times New Roman" w:hAnsi="Times New Roman" w:cs="Times New Roman"/>
                <w:b/>
                <w:sz w:val="24"/>
                <w:szCs w:val="24"/>
              </w:rPr>
            </w:pPr>
            <w:r w:rsidRPr="00DE64CF">
              <w:rPr>
                <w:rFonts w:ascii="Times New Roman" w:hAnsi="Times New Roman" w:cs="Times New Roman"/>
                <w:b/>
                <w:sz w:val="24"/>
                <w:szCs w:val="24"/>
              </w:rPr>
              <w:t>Kiểu dữ dữ liệu</w:t>
            </w:r>
          </w:p>
        </w:tc>
        <w:tc>
          <w:tcPr>
            <w:tcW w:w="2734" w:type="dxa"/>
            <w:hideMark/>
          </w:tcPr>
          <w:p w:rsidR="002811E4" w:rsidRPr="00DE64CF" w:rsidRDefault="002811E4" w:rsidP="002811E4">
            <w:pPr>
              <w:jc w:val="center"/>
              <w:rPr>
                <w:rFonts w:ascii="Times New Roman" w:hAnsi="Times New Roman" w:cs="Times New Roman"/>
                <w:b/>
                <w:sz w:val="24"/>
                <w:szCs w:val="24"/>
              </w:rPr>
            </w:pPr>
            <w:r w:rsidRPr="00DE64CF">
              <w:rPr>
                <w:rFonts w:ascii="Times New Roman" w:hAnsi="Times New Roman" w:cs="Times New Roman"/>
                <w:b/>
                <w:sz w:val="24"/>
                <w:szCs w:val="24"/>
              </w:rPr>
              <w:t>Ràng buộc</w:t>
            </w:r>
          </w:p>
        </w:tc>
        <w:tc>
          <w:tcPr>
            <w:tcW w:w="786" w:type="dxa"/>
            <w:hideMark/>
          </w:tcPr>
          <w:p w:rsidR="002811E4" w:rsidRPr="00DE64CF" w:rsidRDefault="002811E4" w:rsidP="002811E4">
            <w:pPr>
              <w:jc w:val="center"/>
              <w:rPr>
                <w:rFonts w:ascii="Times New Roman" w:hAnsi="Times New Roman" w:cs="Times New Roman"/>
                <w:b/>
                <w:sz w:val="24"/>
                <w:szCs w:val="24"/>
              </w:rPr>
            </w:pPr>
            <w:r w:rsidRPr="00DE64CF">
              <w:rPr>
                <w:rFonts w:ascii="Times New Roman" w:hAnsi="Times New Roman" w:cs="Times New Roman"/>
                <w:b/>
                <w:sz w:val="24"/>
                <w:szCs w:val="24"/>
              </w:rPr>
              <w:t>Diễn giải</w:t>
            </w:r>
          </w:p>
        </w:tc>
      </w:tr>
      <w:tr w:rsidR="002811E4" w:rsidRPr="00DE64CF" w:rsidTr="00F2496C">
        <w:tc>
          <w:tcPr>
            <w:tcW w:w="670" w:type="dxa"/>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1</w:t>
            </w:r>
          </w:p>
        </w:tc>
        <w:tc>
          <w:tcPr>
            <w:tcW w:w="2554" w:type="dxa"/>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Id</w:t>
            </w:r>
          </w:p>
        </w:tc>
        <w:tc>
          <w:tcPr>
            <w:tcW w:w="1571" w:type="dxa"/>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Int</w:t>
            </w:r>
          </w:p>
        </w:tc>
        <w:tc>
          <w:tcPr>
            <w:tcW w:w="2734" w:type="dxa"/>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Tự tăng và không trùng</w:t>
            </w:r>
          </w:p>
        </w:tc>
        <w:tc>
          <w:tcPr>
            <w:tcW w:w="786" w:type="dxa"/>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Khoá chính</w:t>
            </w:r>
          </w:p>
        </w:tc>
      </w:tr>
      <w:tr w:rsidR="002811E4" w:rsidRPr="00DE64CF" w:rsidTr="00F2496C">
        <w:tc>
          <w:tcPr>
            <w:tcW w:w="670" w:type="dxa"/>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2</w:t>
            </w:r>
          </w:p>
        </w:tc>
        <w:tc>
          <w:tcPr>
            <w:tcW w:w="2554" w:type="dxa"/>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Thang</w:t>
            </w:r>
          </w:p>
        </w:tc>
        <w:tc>
          <w:tcPr>
            <w:tcW w:w="1571" w:type="dxa"/>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Int</w:t>
            </w:r>
          </w:p>
        </w:tc>
        <w:tc>
          <w:tcPr>
            <w:tcW w:w="2734" w:type="dxa"/>
          </w:tcPr>
          <w:p w:rsidR="002811E4" w:rsidRPr="00DE64CF" w:rsidRDefault="002811E4" w:rsidP="002811E4">
            <w:pPr>
              <w:jc w:val="center"/>
              <w:rPr>
                <w:rFonts w:ascii="Times New Roman" w:hAnsi="Times New Roman" w:cs="Times New Roman"/>
                <w:sz w:val="24"/>
                <w:szCs w:val="24"/>
              </w:rPr>
            </w:pPr>
          </w:p>
        </w:tc>
        <w:tc>
          <w:tcPr>
            <w:tcW w:w="786" w:type="dxa"/>
          </w:tcPr>
          <w:p w:rsidR="002811E4" w:rsidRPr="00DE64CF" w:rsidRDefault="002811E4" w:rsidP="002811E4">
            <w:pPr>
              <w:jc w:val="center"/>
              <w:rPr>
                <w:rFonts w:ascii="Times New Roman" w:hAnsi="Times New Roman" w:cs="Times New Roman"/>
                <w:sz w:val="24"/>
                <w:szCs w:val="24"/>
              </w:rPr>
            </w:pPr>
          </w:p>
        </w:tc>
      </w:tr>
      <w:tr w:rsidR="002811E4" w:rsidRPr="00DE64CF" w:rsidTr="00F2496C">
        <w:tc>
          <w:tcPr>
            <w:tcW w:w="670" w:type="dxa"/>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3</w:t>
            </w:r>
          </w:p>
        </w:tc>
        <w:tc>
          <w:tcPr>
            <w:tcW w:w="2554" w:type="dxa"/>
          </w:tcPr>
          <w:p w:rsidR="002811E4" w:rsidRPr="00DE64CF" w:rsidRDefault="002811E4" w:rsidP="002811E4">
            <w:pPr>
              <w:jc w:val="center"/>
              <w:rPr>
                <w:rFonts w:ascii="Times New Roman" w:hAnsi="Times New Roman" w:cs="Times New Roman"/>
                <w:sz w:val="24"/>
                <w:szCs w:val="24"/>
              </w:rPr>
            </w:pPr>
            <w:r w:rsidRPr="00DE64CF">
              <w:rPr>
                <w:rFonts w:ascii="Times New Roman" w:hAnsi="Times New Roman" w:cs="Times New Roman"/>
                <w:sz w:val="24"/>
                <w:szCs w:val="24"/>
              </w:rPr>
              <w:t>TongDoanhThu</w:t>
            </w:r>
          </w:p>
        </w:tc>
        <w:tc>
          <w:tcPr>
            <w:tcW w:w="1571" w:type="dxa"/>
          </w:tcPr>
          <w:p w:rsidR="002811E4" w:rsidRPr="00DE64CF" w:rsidRDefault="00F6462E" w:rsidP="002811E4">
            <w:pPr>
              <w:jc w:val="center"/>
              <w:rPr>
                <w:rFonts w:ascii="Times New Roman" w:hAnsi="Times New Roman" w:cs="Times New Roman"/>
                <w:sz w:val="24"/>
                <w:szCs w:val="24"/>
              </w:rPr>
            </w:pPr>
            <w:r w:rsidRPr="00DE64CF">
              <w:rPr>
                <w:rFonts w:ascii="Times New Roman" w:hAnsi="Times New Roman" w:cs="Times New Roman"/>
                <w:sz w:val="24"/>
                <w:szCs w:val="24"/>
              </w:rPr>
              <w:t>I</w:t>
            </w:r>
            <w:r w:rsidR="002811E4" w:rsidRPr="00DE64CF">
              <w:rPr>
                <w:rFonts w:ascii="Times New Roman" w:hAnsi="Times New Roman" w:cs="Times New Roman"/>
                <w:sz w:val="24"/>
                <w:szCs w:val="24"/>
              </w:rPr>
              <w:t>nt</w:t>
            </w:r>
          </w:p>
        </w:tc>
        <w:tc>
          <w:tcPr>
            <w:tcW w:w="2734" w:type="dxa"/>
          </w:tcPr>
          <w:p w:rsidR="002811E4" w:rsidRPr="00DE64CF" w:rsidRDefault="002811E4" w:rsidP="002811E4">
            <w:pPr>
              <w:jc w:val="center"/>
              <w:rPr>
                <w:rFonts w:ascii="Times New Roman" w:hAnsi="Times New Roman" w:cs="Times New Roman"/>
                <w:sz w:val="24"/>
                <w:szCs w:val="24"/>
              </w:rPr>
            </w:pPr>
          </w:p>
        </w:tc>
        <w:tc>
          <w:tcPr>
            <w:tcW w:w="786" w:type="dxa"/>
          </w:tcPr>
          <w:p w:rsidR="002811E4" w:rsidRPr="00DE64CF" w:rsidRDefault="002811E4" w:rsidP="002811E4">
            <w:pPr>
              <w:jc w:val="center"/>
              <w:rPr>
                <w:rFonts w:ascii="Times New Roman" w:hAnsi="Times New Roman" w:cs="Times New Roman"/>
                <w:sz w:val="24"/>
                <w:szCs w:val="24"/>
              </w:rPr>
            </w:pPr>
          </w:p>
        </w:tc>
      </w:tr>
    </w:tbl>
    <w:p w:rsidR="002811E4" w:rsidRDefault="002811E4" w:rsidP="002811E4">
      <w:pPr>
        <w:pStyle w:val="oancuaDanhsach"/>
        <w:ind w:left="1800"/>
        <w:jc w:val="both"/>
        <w:rPr>
          <w:sz w:val="24"/>
          <w:szCs w:val="24"/>
        </w:rPr>
      </w:pPr>
    </w:p>
    <w:p w:rsidR="004051BC" w:rsidRPr="002811E4" w:rsidRDefault="004051BC" w:rsidP="002811E4">
      <w:pPr>
        <w:pStyle w:val="oancuaDanhsach"/>
        <w:ind w:left="1800"/>
        <w:jc w:val="both"/>
        <w:rPr>
          <w:sz w:val="24"/>
          <w:szCs w:val="24"/>
        </w:rPr>
      </w:pPr>
    </w:p>
    <w:p w:rsidR="002811E4" w:rsidRPr="00AC287D" w:rsidRDefault="002811E4" w:rsidP="00E43E4A">
      <w:pPr>
        <w:pStyle w:val="oancuaDanhsach"/>
        <w:numPr>
          <w:ilvl w:val="1"/>
          <w:numId w:val="10"/>
        </w:numPr>
        <w:jc w:val="both"/>
        <w:outlineLvl w:val="2"/>
        <w:rPr>
          <w:rFonts w:ascii="Times New Roman" w:hAnsi="Times New Roman" w:cs="Times New Roman"/>
          <w:b/>
          <w:sz w:val="24"/>
          <w:szCs w:val="24"/>
        </w:rPr>
      </w:pPr>
      <w:bookmarkStart w:id="75" w:name="_Toc518344045"/>
      <w:r w:rsidRPr="00AC287D">
        <w:rPr>
          <w:rFonts w:ascii="Times New Roman" w:hAnsi="Times New Roman" w:cs="Times New Roman"/>
          <w:b/>
          <w:sz w:val="24"/>
          <w:szCs w:val="24"/>
        </w:rPr>
        <w:t>Thiết kế dữ liệu mức vậ</w:t>
      </w:r>
      <w:r w:rsidR="00F6462E" w:rsidRPr="00AC287D">
        <w:rPr>
          <w:rFonts w:ascii="Times New Roman" w:hAnsi="Times New Roman" w:cs="Times New Roman"/>
          <w:b/>
          <w:sz w:val="24"/>
          <w:szCs w:val="24"/>
        </w:rPr>
        <w:t>t lý (</w:t>
      </w:r>
      <w:r w:rsidRPr="00AC287D">
        <w:rPr>
          <w:rFonts w:ascii="Times New Roman" w:hAnsi="Times New Roman" w:cs="Times New Roman"/>
          <w:b/>
          <w:sz w:val="24"/>
          <w:szCs w:val="24"/>
        </w:rPr>
        <w:t>sơ đồ logic)</w:t>
      </w:r>
      <w:bookmarkEnd w:id="75"/>
    </w:p>
    <w:p w:rsidR="00593C0B" w:rsidRPr="00DE64CF" w:rsidRDefault="00593C0B" w:rsidP="00E43E4A">
      <w:pPr>
        <w:pStyle w:val="oancuaDanhsach"/>
        <w:numPr>
          <w:ilvl w:val="2"/>
          <w:numId w:val="10"/>
        </w:numPr>
        <w:outlineLvl w:val="3"/>
        <w:rPr>
          <w:rFonts w:ascii="Times New Roman" w:hAnsi="Times New Roman" w:cs="Times New Roman"/>
          <w:b/>
          <w:sz w:val="24"/>
          <w:szCs w:val="24"/>
        </w:rPr>
      </w:pPr>
      <w:bookmarkStart w:id="76" w:name="_Toc518344046"/>
      <w:r w:rsidRPr="00DE64CF">
        <w:rPr>
          <w:rFonts w:ascii="Times New Roman" w:hAnsi="Times New Roman" w:cs="Times New Roman"/>
          <w:b/>
          <w:sz w:val="24"/>
          <w:szCs w:val="24"/>
        </w:rPr>
        <w:t>Tiếp nhận yêu cầu “Cập nhật sảnh”</w:t>
      </w:r>
      <w:bookmarkEnd w:id="76"/>
    </w:p>
    <w:p w:rsidR="00593C0B" w:rsidRPr="00DE64CF" w:rsidRDefault="00593C0B" w:rsidP="00E43E4A">
      <w:pPr>
        <w:pStyle w:val="oancuaDanhsach"/>
        <w:numPr>
          <w:ilvl w:val="0"/>
          <w:numId w:val="12"/>
        </w:numPr>
        <w:ind w:left="1440"/>
        <w:rPr>
          <w:rFonts w:ascii="Times New Roman" w:hAnsi="Times New Roman" w:cs="Times New Roman"/>
          <w:sz w:val="24"/>
          <w:szCs w:val="24"/>
        </w:rPr>
      </w:pPr>
      <w:r w:rsidRPr="00DE64CF">
        <w:rPr>
          <w:rFonts w:ascii="Times New Roman" w:hAnsi="Times New Roman" w:cs="Times New Roman"/>
          <w:sz w:val="24"/>
          <w:szCs w:val="24"/>
        </w:rPr>
        <w:t xml:space="preserve">Thiết kế dữ liệu với tính đúng đắn </w:t>
      </w:r>
    </w:p>
    <w:p w:rsidR="00593C0B" w:rsidRPr="00DE64CF" w:rsidRDefault="00593C0B" w:rsidP="00E43E4A">
      <w:pPr>
        <w:pStyle w:val="oancuaDanhsach"/>
        <w:numPr>
          <w:ilvl w:val="0"/>
          <w:numId w:val="6"/>
        </w:numPr>
        <w:rPr>
          <w:rFonts w:ascii="Times New Roman" w:hAnsi="Times New Roman" w:cs="Times New Roman"/>
          <w:sz w:val="24"/>
          <w:szCs w:val="24"/>
        </w:rPr>
      </w:pPr>
      <w:r w:rsidRPr="00DE64CF">
        <w:rPr>
          <w:rFonts w:ascii="Times New Roman" w:hAnsi="Times New Roman" w:cs="Times New Roman"/>
          <w:sz w:val="24"/>
          <w:szCs w:val="24"/>
        </w:rPr>
        <w:t>Các thuộc tính mới: LoaiSanh, TenSanh,</w:t>
      </w:r>
    </w:p>
    <w:p w:rsidR="00593C0B" w:rsidRPr="00DE64CF" w:rsidRDefault="00593C0B" w:rsidP="00E43E4A">
      <w:pPr>
        <w:pStyle w:val="oancuaDanhsach"/>
        <w:numPr>
          <w:ilvl w:val="0"/>
          <w:numId w:val="6"/>
        </w:numPr>
        <w:rPr>
          <w:rFonts w:ascii="Times New Roman" w:hAnsi="Times New Roman" w:cs="Times New Roman"/>
          <w:sz w:val="24"/>
          <w:szCs w:val="24"/>
        </w:rPr>
      </w:pPr>
      <w:r w:rsidRPr="00DE64CF">
        <w:rPr>
          <w:rFonts w:ascii="Times New Roman" w:hAnsi="Times New Roman" w:cs="Times New Roman"/>
          <w:sz w:val="24"/>
          <w:szCs w:val="24"/>
        </w:rPr>
        <w:t>Thiết kế dữ liệu:</w:t>
      </w:r>
    </w:p>
    <w:p w:rsidR="00593C0B" w:rsidRPr="00DE64CF" w:rsidRDefault="00593C0B" w:rsidP="00E43E4A">
      <w:pPr>
        <w:pStyle w:val="oancuaDanhsach"/>
        <w:numPr>
          <w:ilvl w:val="0"/>
          <w:numId w:val="11"/>
        </w:numPr>
        <w:rPr>
          <w:rFonts w:ascii="Times New Roman" w:hAnsi="Times New Roman" w:cs="Times New Roman"/>
          <w:sz w:val="24"/>
          <w:szCs w:val="24"/>
        </w:rPr>
      </w:pPr>
      <w:r w:rsidRPr="00DE64CF">
        <w:rPr>
          <w:rFonts w:ascii="Times New Roman" w:hAnsi="Times New Roman" w:cs="Times New Roman"/>
          <w:sz w:val="24"/>
          <w:szCs w:val="24"/>
        </w:rPr>
        <w:lastRenderedPageBreak/>
        <w:t>SANH (</w:t>
      </w:r>
      <w:r w:rsidRPr="00DE64CF">
        <w:rPr>
          <w:rFonts w:ascii="Times New Roman" w:hAnsi="Times New Roman" w:cs="Times New Roman"/>
          <w:sz w:val="24"/>
          <w:szCs w:val="24"/>
          <w:u w:val="single"/>
        </w:rPr>
        <w:t>MaSanh</w:t>
      </w:r>
      <w:r w:rsidRPr="00DE64CF">
        <w:rPr>
          <w:rFonts w:ascii="Times New Roman" w:hAnsi="Times New Roman" w:cs="Times New Roman"/>
          <w:sz w:val="24"/>
          <w:szCs w:val="24"/>
        </w:rPr>
        <w:t>, LoaiSanh, TenSanh)</w:t>
      </w:r>
    </w:p>
    <w:p w:rsidR="00593C0B" w:rsidRPr="00DE64CF" w:rsidRDefault="00593C0B" w:rsidP="00E43E4A">
      <w:pPr>
        <w:pStyle w:val="oancuaDanhsach"/>
        <w:numPr>
          <w:ilvl w:val="0"/>
          <w:numId w:val="6"/>
        </w:numPr>
        <w:rPr>
          <w:rFonts w:ascii="Times New Roman" w:hAnsi="Times New Roman" w:cs="Times New Roman"/>
          <w:sz w:val="24"/>
          <w:szCs w:val="24"/>
        </w:rPr>
      </w:pPr>
      <w:r w:rsidRPr="00DE64CF">
        <w:rPr>
          <w:rFonts w:ascii="Times New Roman" w:hAnsi="Times New Roman" w:cs="Times New Roman"/>
          <w:sz w:val="24"/>
          <w:szCs w:val="24"/>
        </w:rPr>
        <w:t>Các thuộc tính trừu tượng: MaSanh</w:t>
      </w:r>
    </w:p>
    <w:p w:rsidR="00593C0B" w:rsidRPr="00DE64CF" w:rsidRDefault="00593C0B" w:rsidP="00E43E4A">
      <w:pPr>
        <w:pStyle w:val="oancuaDanhsach"/>
        <w:numPr>
          <w:ilvl w:val="0"/>
          <w:numId w:val="12"/>
        </w:numPr>
        <w:ind w:left="1440"/>
        <w:rPr>
          <w:rFonts w:ascii="Times New Roman" w:hAnsi="Times New Roman" w:cs="Times New Roman"/>
          <w:sz w:val="24"/>
          <w:szCs w:val="24"/>
        </w:rPr>
      </w:pPr>
      <w:r w:rsidRPr="00DE64CF">
        <w:rPr>
          <w:rFonts w:ascii="Times New Roman" w:hAnsi="Times New Roman" w:cs="Times New Roman"/>
          <w:sz w:val="24"/>
          <w:szCs w:val="24"/>
        </w:rPr>
        <w:t>Thiết kế dữ liệu theo tính tiến hoá</w:t>
      </w:r>
    </w:p>
    <w:p w:rsidR="00593C0B" w:rsidRPr="00DE64CF" w:rsidRDefault="00593C0B" w:rsidP="00E43E4A">
      <w:pPr>
        <w:pStyle w:val="oancuaDanhsach"/>
        <w:numPr>
          <w:ilvl w:val="0"/>
          <w:numId w:val="6"/>
        </w:numPr>
        <w:rPr>
          <w:rFonts w:ascii="Times New Roman" w:hAnsi="Times New Roman" w:cs="Times New Roman"/>
          <w:sz w:val="24"/>
          <w:szCs w:val="24"/>
        </w:rPr>
      </w:pPr>
      <w:r w:rsidRPr="00DE64CF">
        <w:rPr>
          <w:rFonts w:ascii="Times New Roman" w:hAnsi="Times New Roman" w:cs="Times New Roman"/>
          <w:sz w:val="24"/>
          <w:szCs w:val="24"/>
        </w:rPr>
        <w:t>Các thuộc tính mới: SoLuongBanToiDa, DonGiaToiThieu, GhiChu, TiSoPhat</w:t>
      </w:r>
    </w:p>
    <w:p w:rsidR="00593C0B" w:rsidRPr="00DE64CF" w:rsidRDefault="00593C0B" w:rsidP="00E43E4A">
      <w:pPr>
        <w:pStyle w:val="oancuaDanhsach"/>
        <w:numPr>
          <w:ilvl w:val="0"/>
          <w:numId w:val="6"/>
        </w:numPr>
        <w:rPr>
          <w:rFonts w:ascii="Times New Roman" w:hAnsi="Times New Roman" w:cs="Times New Roman"/>
          <w:sz w:val="24"/>
          <w:szCs w:val="24"/>
        </w:rPr>
      </w:pPr>
      <w:r w:rsidRPr="00DE64CF">
        <w:rPr>
          <w:rFonts w:ascii="Times New Roman" w:hAnsi="Times New Roman" w:cs="Times New Roman"/>
          <w:sz w:val="24"/>
          <w:szCs w:val="24"/>
        </w:rPr>
        <w:t xml:space="preserve">Thiết kế dữ liệu: </w:t>
      </w:r>
    </w:p>
    <w:p w:rsidR="00593C0B" w:rsidRPr="00DE64CF" w:rsidRDefault="00593C0B" w:rsidP="00E43E4A">
      <w:pPr>
        <w:pStyle w:val="oancuaDanhsach"/>
        <w:numPr>
          <w:ilvl w:val="0"/>
          <w:numId w:val="11"/>
        </w:numPr>
        <w:rPr>
          <w:rFonts w:ascii="Times New Roman" w:hAnsi="Times New Roman" w:cs="Times New Roman"/>
          <w:sz w:val="24"/>
          <w:szCs w:val="24"/>
        </w:rPr>
      </w:pPr>
      <w:r w:rsidRPr="00DE64CF">
        <w:rPr>
          <w:rFonts w:ascii="Times New Roman" w:hAnsi="Times New Roman" w:cs="Times New Roman"/>
          <w:sz w:val="24"/>
          <w:szCs w:val="24"/>
        </w:rPr>
        <w:t>SANH (</w:t>
      </w:r>
      <w:r w:rsidRPr="00DE64CF">
        <w:rPr>
          <w:rFonts w:ascii="Times New Roman" w:hAnsi="Times New Roman" w:cs="Times New Roman"/>
          <w:sz w:val="24"/>
          <w:szCs w:val="24"/>
          <w:u w:val="single"/>
        </w:rPr>
        <w:t>MaSanh</w:t>
      </w:r>
      <w:r w:rsidRPr="00DE64CF">
        <w:rPr>
          <w:rFonts w:ascii="Times New Roman" w:hAnsi="Times New Roman" w:cs="Times New Roman"/>
          <w:sz w:val="24"/>
          <w:szCs w:val="24"/>
        </w:rPr>
        <w:t>, LoaiSanh, TenSanh)</w:t>
      </w:r>
    </w:p>
    <w:p w:rsidR="00593C0B" w:rsidRPr="00DE64CF" w:rsidRDefault="00593C0B" w:rsidP="00E43E4A">
      <w:pPr>
        <w:pStyle w:val="oancuaDanhsach"/>
        <w:numPr>
          <w:ilvl w:val="0"/>
          <w:numId w:val="11"/>
        </w:numPr>
        <w:rPr>
          <w:rFonts w:ascii="Times New Roman" w:hAnsi="Times New Roman" w:cs="Times New Roman"/>
          <w:sz w:val="24"/>
          <w:szCs w:val="24"/>
        </w:rPr>
      </w:pPr>
      <w:r w:rsidRPr="00DE64CF">
        <w:rPr>
          <w:rFonts w:ascii="Times New Roman" w:hAnsi="Times New Roman" w:cs="Times New Roman"/>
          <w:sz w:val="24"/>
          <w:szCs w:val="24"/>
        </w:rPr>
        <w:t>THAMSO (SoLuongBanToiDa, DonGiaToiThieu, GhiChu, TiSoPhat)</w:t>
      </w:r>
    </w:p>
    <w:p w:rsidR="00593C0B" w:rsidRPr="00DE64CF" w:rsidRDefault="00593C0B" w:rsidP="00593C0B">
      <w:pPr>
        <w:pStyle w:val="oancuaDanhsach"/>
        <w:ind w:left="2160"/>
        <w:rPr>
          <w:rFonts w:ascii="Times New Roman" w:hAnsi="Times New Roman" w:cs="Times New Roman"/>
          <w:noProof/>
        </w:rPr>
      </w:pPr>
    </w:p>
    <w:p w:rsidR="00593C0B" w:rsidRDefault="00593C0B" w:rsidP="00593C0B">
      <w:pPr>
        <w:pStyle w:val="oancuaDanhsach"/>
        <w:ind w:left="2160"/>
      </w:pPr>
      <w:r>
        <w:rPr>
          <w:noProof/>
        </w:rPr>
        <w:drawing>
          <wp:inline distT="0" distB="0" distL="0" distR="0" wp14:anchorId="65E5D0F5" wp14:editId="3C8E214B">
            <wp:extent cx="3429000" cy="1425539"/>
            <wp:effectExtent l="0" t="0" r="0" b="381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6217" t="42475" r="35257" b="36431"/>
                    <a:stretch/>
                  </pic:blipFill>
                  <pic:spPr bwMode="auto">
                    <a:xfrm>
                      <a:off x="0" y="0"/>
                      <a:ext cx="3439569" cy="1429933"/>
                    </a:xfrm>
                    <a:prstGeom prst="rect">
                      <a:avLst/>
                    </a:prstGeom>
                    <a:ln>
                      <a:noFill/>
                    </a:ln>
                    <a:extLst>
                      <a:ext uri="{53640926-AAD7-44D8-BBD7-CCE9431645EC}">
                        <a14:shadowObscured xmlns:a14="http://schemas.microsoft.com/office/drawing/2010/main"/>
                      </a:ext>
                    </a:extLst>
                  </pic:spPr>
                </pic:pic>
              </a:graphicData>
            </a:graphic>
          </wp:inline>
        </w:drawing>
      </w:r>
    </w:p>
    <w:p w:rsidR="00593C0B" w:rsidRPr="00DE64CF" w:rsidRDefault="00593C0B" w:rsidP="00E43E4A">
      <w:pPr>
        <w:pStyle w:val="oancuaDanhsach"/>
        <w:numPr>
          <w:ilvl w:val="2"/>
          <w:numId w:val="10"/>
        </w:numPr>
        <w:outlineLvl w:val="3"/>
        <w:rPr>
          <w:rFonts w:ascii="Times New Roman" w:hAnsi="Times New Roman" w:cs="Times New Roman"/>
          <w:b/>
          <w:sz w:val="24"/>
          <w:szCs w:val="24"/>
        </w:rPr>
      </w:pPr>
      <w:bookmarkStart w:id="77" w:name="_Toc518344047"/>
      <w:r w:rsidRPr="00DE64CF">
        <w:rPr>
          <w:rFonts w:ascii="Times New Roman" w:hAnsi="Times New Roman" w:cs="Times New Roman"/>
          <w:b/>
          <w:sz w:val="24"/>
          <w:szCs w:val="24"/>
        </w:rPr>
        <w:t>Tiếp nhận yêu cầu “Lập hợp đồng”</w:t>
      </w:r>
      <w:bookmarkEnd w:id="77"/>
    </w:p>
    <w:p w:rsidR="00593C0B" w:rsidRPr="00DE64CF" w:rsidRDefault="00593C0B" w:rsidP="00E43E4A">
      <w:pPr>
        <w:pStyle w:val="oancuaDanhsach"/>
        <w:numPr>
          <w:ilvl w:val="0"/>
          <w:numId w:val="12"/>
        </w:numPr>
        <w:ind w:left="1440"/>
        <w:rPr>
          <w:rFonts w:ascii="Times New Roman" w:hAnsi="Times New Roman" w:cs="Times New Roman"/>
          <w:sz w:val="24"/>
          <w:szCs w:val="24"/>
        </w:rPr>
      </w:pPr>
      <w:r w:rsidRPr="00DE64CF">
        <w:rPr>
          <w:rFonts w:ascii="Times New Roman" w:hAnsi="Times New Roman" w:cs="Times New Roman"/>
          <w:sz w:val="24"/>
          <w:szCs w:val="24"/>
        </w:rPr>
        <w:t>Thiết kế dữ liệu theo tính đúng đắn:</w:t>
      </w:r>
    </w:p>
    <w:p w:rsidR="00593C0B" w:rsidRPr="00DE64CF" w:rsidRDefault="00593C0B" w:rsidP="00E43E4A">
      <w:pPr>
        <w:pStyle w:val="oancuaDanhsach"/>
        <w:numPr>
          <w:ilvl w:val="0"/>
          <w:numId w:val="6"/>
        </w:numPr>
        <w:rPr>
          <w:rFonts w:ascii="Times New Roman" w:hAnsi="Times New Roman" w:cs="Times New Roman"/>
          <w:sz w:val="24"/>
          <w:szCs w:val="24"/>
        </w:rPr>
      </w:pPr>
      <w:r w:rsidRPr="00DE64CF">
        <w:rPr>
          <w:rFonts w:ascii="Times New Roman" w:hAnsi="Times New Roman" w:cs="Times New Roman"/>
          <w:sz w:val="24"/>
          <w:szCs w:val="24"/>
        </w:rPr>
        <w:t>Các thuộc tính mới: NgayLap, TenKhachHang, TenChuRe, TenCoDau, DiaChi, DienThoai, Email, NgayToChuc, TienCoc, TenNhamnVien, LoaiSanh, Ca, SoLuongBan, SoLuongNV, Thucdon, DichVu.</w:t>
      </w:r>
    </w:p>
    <w:p w:rsidR="00593C0B" w:rsidRPr="00DE64CF" w:rsidRDefault="00593C0B" w:rsidP="00E43E4A">
      <w:pPr>
        <w:pStyle w:val="oancuaDanhsach"/>
        <w:numPr>
          <w:ilvl w:val="0"/>
          <w:numId w:val="6"/>
        </w:numPr>
        <w:rPr>
          <w:rFonts w:ascii="Times New Roman" w:hAnsi="Times New Roman" w:cs="Times New Roman"/>
          <w:sz w:val="24"/>
          <w:szCs w:val="24"/>
        </w:rPr>
      </w:pPr>
      <w:r w:rsidRPr="00DE64CF">
        <w:rPr>
          <w:rFonts w:ascii="Times New Roman" w:hAnsi="Times New Roman" w:cs="Times New Roman"/>
          <w:sz w:val="24"/>
          <w:szCs w:val="24"/>
        </w:rPr>
        <w:t>Thiết kế dữ liệu:</w:t>
      </w:r>
    </w:p>
    <w:p w:rsidR="00593C0B" w:rsidRPr="00DE64CF" w:rsidRDefault="00593C0B" w:rsidP="00E43E4A">
      <w:pPr>
        <w:pStyle w:val="oancuaDanhsach"/>
        <w:numPr>
          <w:ilvl w:val="0"/>
          <w:numId w:val="18"/>
        </w:numPr>
        <w:rPr>
          <w:rFonts w:ascii="Times New Roman" w:hAnsi="Times New Roman" w:cs="Times New Roman"/>
          <w:sz w:val="24"/>
          <w:szCs w:val="24"/>
        </w:rPr>
      </w:pPr>
      <w:r w:rsidRPr="00DE64CF">
        <w:rPr>
          <w:rFonts w:ascii="Times New Roman" w:hAnsi="Times New Roman" w:cs="Times New Roman"/>
          <w:sz w:val="24"/>
          <w:szCs w:val="24"/>
        </w:rPr>
        <w:t>KHACHHANG (</w:t>
      </w:r>
      <w:r w:rsidRPr="00DE64CF">
        <w:rPr>
          <w:rFonts w:ascii="Times New Roman" w:hAnsi="Times New Roman" w:cs="Times New Roman"/>
          <w:sz w:val="24"/>
          <w:szCs w:val="24"/>
          <w:u w:val="single"/>
        </w:rPr>
        <w:t>MaKH</w:t>
      </w:r>
      <w:r w:rsidRPr="00DE64CF">
        <w:rPr>
          <w:rFonts w:ascii="Times New Roman" w:hAnsi="Times New Roman" w:cs="Times New Roman"/>
          <w:sz w:val="24"/>
          <w:szCs w:val="24"/>
        </w:rPr>
        <w:t>, TenKH, TenChuRe, TenCoDau, DiaChi, DienThoai, Email)</w:t>
      </w:r>
    </w:p>
    <w:p w:rsidR="00593C0B" w:rsidRPr="00DE64CF" w:rsidRDefault="00593C0B" w:rsidP="00E43E4A">
      <w:pPr>
        <w:pStyle w:val="oancuaDanhsach"/>
        <w:numPr>
          <w:ilvl w:val="0"/>
          <w:numId w:val="18"/>
        </w:numPr>
        <w:rPr>
          <w:rFonts w:ascii="Times New Roman" w:hAnsi="Times New Roman" w:cs="Times New Roman"/>
          <w:sz w:val="24"/>
          <w:szCs w:val="24"/>
        </w:rPr>
      </w:pPr>
      <w:r w:rsidRPr="00DE64CF">
        <w:rPr>
          <w:rFonts w:ascii="Times New Roman" w:hAnsi="Times New Roman" w:cs="Times New Roman"/>
          <w:sz w:val="24"/>
          <w:szCs w:val="24"/>
        </w:rPr>
        <w:t>NHANVIEN (</w:t>
      </w:r>
      <w:r w:rsidRPr="00DE64CF">
        <w:rPr>
          <w:rFonts w:ascii="Times New Roman" w:hAnsi="Times New Roman" w:cs="Times New Roman"/>
          <w:sz w:val="24"/>
          <w:szCs w:val="24"/>
          <w:u w:val="single"/>
        </w:rPr>
        <w:t>MaNV</w:t>
      </w:r>
      <w:r w:rsidRPr="00DE64CF">
        <w:rPr>
          <w:rFonts w:ascii="Times New Roman" w:hAnsi="Times New Roman" w:cs="Times New Roman"/>
          <w:sz w:val="24"/>
          <w:szCs w:val="24"/>
        </w:rPr>
        <w:t>, TenNV)</w:t>
      </w:r>
    </w:p>
    <w:p w:rsidR="00593C0B" w:rsidRPr="00DE64CF" w:rsidRDefault="00593C0B" w:rsidP="00E43E4A">
      <w:pPr>
        <w:pStyle w:val="oancuaDanhsach"/>
        <w:numPr>
          <w:ilvl w:val="0"/>
          <w:numId w:val="18"/>
        </w:numPr>
        <w:rPr>
          <w:rFonts w:ascii="Times New Roman" w:hAnsi="Times New Roman" w:cs="Times New Roman"/>
          <w:sz w:val="24"/>
          <w:szCs w:val="24"/>
        </w:rPr>
      </w:pPr>
      <w:r w:rsidRPr="00DE64CF">
        <w:rPr>
          <w:rFonts w:ascii="Times New Roman" w:hAnsi="Times New Roman" w:cs="Times New Roman"/>
          <w:sz w:val="24"/>
          <w:szCs w:val="24"/>
        </w:rPr>
        <w:t>SANH (</w:t>
      </w:r>
      <w:r w:rsidRPr="00DE64CF">
        <w:rPr>
          <w:rFonts w:ascii="Times New Roman" w:hAnsi="Times New Roman" w:cs="Times New Roman"/>
          <w:sz w:val="24"/>
          <w:szCs w:val="24"/>
          <w:u w:val="single"/>
        </w:rPr>
        <w:t>MaSanh</w:t>
      </w:r>
      <w:r w:rsidRPr="00DE64CF">
        <w:rPr>
          <w:rFonts w:ascii="Times New Roman" w:hAnsi="Times New Roman" w:cs="Times New Roman"/>
          <w:sz w:val="24"/>
          <w:szCs w:val="24"/>
        </w:rPr>
        <w:t>, LoaiSanh, TenSanh)</w:t>
      </w:r>
    </w:p>
    <w:p w:rsidR="00593C0B" w:rsidRPr="00DE64CF" w:rsidRDefault="00593C0B" w:rsidP="00E43E4A">
      <w:pPr>
        <w:pStyle w:val="oancuaDanhsach"/>
        <w:numPr>
          <w:ilvl w:val="0"/>
          <w:numId w:val="18"/>
        </w:numPr>
        <w:rPr>
          <w:rFonts w:ascii="Times New Roman" w:hAnsi="Times New Roman" w:cs="Times New Roman"/>
          <w:sz w:val="24"/>
          <w:szCs w:val="24"/>
        </w:rPr>
      </w:pPr>
      <w:r w:rsidRPr="00DE64CF">
        <w:rPr>
          <w:rFonts w:ascii="Times New Roman" w:hAnsi="Times New Roman" w:cs="Times New Roman"/>
          <w:sz w:val="24"/>
          <w:szCs w:val="24"/>
        </w:rPr>
        <w:t>THOIGIAN (</w:t>
      </w:r>
      <w:r w:rsidRPr="00DE64CF">
        <w:rPr>
          <w:rFonts w:ascii="Times New Roman" w:hAnsi="Times New Roman" w:cs="Times New Roman"/>
          <w:sz w:val="24"/>
          <w:szCs w:val="24"/>
          <w:u w:val="single"/>
        </w:rPr>
        <w:t>MaTg</w:t>
      </w:r>
      <w:r w:rsidRPr="00DE64CF">
        <w:rPr>
          <w:rFonts w:ascii="Times New Roman" w:hAnsi="Times New Roman" w:cs="Times New Roman"/>
          <w:sz w:val="24"/>
          <w:szCs w:val="24"/>
        </w:rPr>
        <w:t>, NgayLap, NgayToChuc)</w:t>
      </w:r>
    </w:p>
    <w:p w:rsidR="00593C0B" w:rsidRPr="00DE64CF" w:rsidRDefault="00593C0B" w:rsidP="00E43E4A">
      <w:pPr>
        <w:pStyle w:val="oancuaDanhsach"/>
        <w:numPr>
          <w:ilvl w:val="0"/>
          <w:numId w:val="18"/>
        </w:numPr>
        <w:rPr>
          <w:rFonts w:ascii="Times New Roman" w:hAnsi="Times New Roman" w:cs="Times New Roman"/>
          <w:sz w:val="24"/>
          <w:szCs w:val="24"/>
        </w:rPr>
      </w:pPr>
      <w:r w:rsidRPr="00DE64CF">
        <w:rPr>
          <w:rFonts w:ascii="Times New Roman" w:hAnsi="Times New Roman" w:cs="Times New Roman"/>
          <w:sz w:val="24"/>
          <w:szCs w:val="24"/>
        </w:rPr>
        <w:t>HOPDONG (</w:t>
      </w:r>
      <w:r w:rsidRPr="00DE64CF">
        <w:rPr>
          <w:rFonts w:ascii="Times New Roman" w:hAnsi="Times New Roman" w:cs="Times New Roman"/>
          <w:sz w:val="24"/>
          <w:szCs w:val="24"/>
          <w:u w:val="single"/>
        </w:rPr>
        <w:t>MaHopDong</w:t>
      </w:r>
      <w:r w:rsidRPr="00DE64CF">
        <w:rPr>
          <w:rFonts w:ascii="Times New Roman" w:hAnsi="Times New Roman" w:cs="Times New Roman"/>
          <w:sz w:val="24"/>
          <w:szCs w:val="24"/>
        </w:rPr>
        <w:t>, MaKH, MaTg, MaNV, MaSanh, TienCoc, ThucDon, DichVu, SoLuongBan, SoLuongNV, Ca)</w:t>
      </w:r>
    </w:p>
    <w:p w:rsidR="00593C0B" w:rsidRPr="00DE64CF" w:rsidRDefault="00593C0B" w:rsidP="00E43E4A">
      <w:pPr>
        <w:pStyle w:val="oancuaDanhsach"/>
        <w:numPr>
          <w:ilvl w:val="0"/>
          <w:numId w:val="18"/>
        </w:numPr>
        <w:rPr>
          <w:rFonts w:ascii="Times New Roman" w:hAnsi="Times New Roman" w:cs="Times New Roman"/>
          <w:sz w:val="24"/>
          <w:szCs w:val="24"/>
        </w:rPr>
      </w:pPr>
      <w:r w:rsidRPr="00DE64CF">
        <w:rPr>
          <w:rFonts w:ascii="Times New Roman" w:hAnsi="Times New Roman" w:cs="Times New Roman"/>
          <w:sz w:val="24"/>
          <w:szCs w:val="24"/>
        </w:rPr>
        <w:t>THAMSO (SoLuongBanToiDa, DonGiaToiThieu, GhiChu, TiSoPhat)</w:t>
      </w:r>
    </w:p>
    <w:p w:rsidR="00593C0B" w:rsidRPr="00DE64CF" w:rsidRDefault="00593C0B" w:rsidP="00593C0B">
      <w:pPr>
        <w:pStyle w:val="oancuaDanhsach"/>
        <w:ind w:left="2160"/>
        <w:rPr>
          <w:rFonts w:ascii="Times New Roman" w:hAnsi="Times New Roman" w:cs="Times New Roman"/>
          <w:sz w:val="24"/>
          <w:szCs w:val="24"/>
        </w:rPr>
      </w:pPr>
    </w:p>
    <w:p w:rsidR="00593C0B" w:rsidRPr="00DE64CF" w:rsidRDefault="00593C0B" w:rsidP="00E43E4A">
      <w:pPr>
        <w:pStyle w:val="oancuaDanhsach"/>
        <w:numPr>
          <w:ilvl w:val="0"/>
          <w:numId w:val="6"/>
        </w:numPr>
        <w:rPr>
          <w:rFonts w:ascii="Times New Roman" w:hAnsi="Times New Roman" w:cs="Times New Roman"/>
          <w:sz w:val="24"/>
          <w:szCs w:val="24"/>
        </w:rPr>
      </w:pPr>
      <w:r w:rsidRPr="00DE64CF">
        <w:rPr>
          <w:rFonts w:ascii="Times New Roman" w:hAnsi="Times New Roman" w:cs="Times New Roman"/>
          <w:sz w:val="24"/>
          <w:szCs w:val="24"/>
        </w:rPr>
        <w:t>Thuộc tính trừu tượng: MaKH, MaNV, MaTg, MaHopDong.</w:t>
      </w:r>
    </w:p>
    <w:p w:rsidR="00593C0B" w:rsidRPr="00DE64CF" w:rsidRDefault="00593C0B" w:rsidP="00E43E4A">
      <w:pPr>
        <w:pStyle w:val="oancuaDanhsach"/>
        <w:numPr>
          <w:ilvl w:val="0"/>
          <w:numId w:val="12"/>
        </w:numPr>
        <w:ind w:left="1440"/>
        <w:rPr>
          <w:rFonts w:ascii="Times New Roman" w:hAnsi="Times New Roman" w:cs="Times New Roman"/>
          <w:sz w:val="24"/>
          <w:szCs w:val="24"/>
        </w:rPr>
      </w:pPr>
      <w:r w:rsidRPr="00DE64CF">
        <w:rPr>
          <w:rFonts w:ascii="Times New Roman" w:hAnsi="Times New Roman" w:cs="Times New Roman"/>
          <w:sz w:val="24"/>
          <w:szCs w:val="24"/>
        </w:rPr>
        <w:t>Thiết kế dữ liệu theo tính tiến hoá:</w:t>
      </w:r>
    </w:p>
    <w:p w:rsidR="00593C0B" w:rsidRPr="00DE64CF" w:rsidRDefault="00593C0B" w:rsidP="00E43E4A">
      <w:pPr>
        <w:pStyle w:val="oancuaDanhsach"/>
        <w:numPr>
          <w:ilvl w:val="0"/>
          <w:numId w:val="6"/>
        </w:numPr>
        <w:rPr>
          <w:rFonts w:ascii="Times New Roman" w:hAnsi="Times New Roman" w:cs="Times New Roman"/>
          <w:sz w:val="24"/>
          <w:szCs w:val="24"/>
        </w:rPr>
      </w:pPr>
      <w:r w:rsidRPr="00DE64CF">
        <w:rPr>
          <w:rFonts w:ascii="Times New Roman" w:hAnsi="Times New Roman" w:cs="Times New Roman"/>
          <w:sz w:val="24"/>
          <w:szCs w:val="24"/>
        </w:rPr>
        <w:t>Các thuộc tính mới: TienCocToiThieu, MonKhaiVi, MonChinh1, MonChinh2, MonChinh3, MonChinh4, Lau, TrangMieng, Bia, NuocNgot, GiaThucDon, Ruou, BanhKem, MC, BanNhac, CaSi, DJ, GiaDichVu.</w:t>
      </w:r>
    </w:p>
    <w:p w:rsidR="00593C0B" w:rsidRPr="00DE64CF" w:rsidRDefault="00593C0B" w:rsidP="00E43E4A">
      <w:pPr>
        <w:pStyle w:val="oancuaDanhsach"/>
        <w:numPr>
          <w:ilvl w:val="0"/>
          <w:numId w:val="6"/>
        </w:numPr>
        <w:rPr>
          <w:rFonts w:ascii="Times New Roman" w:hAnsi="Times New Roman" w:cs="Times New Roman"/>
          <w:sz w:val="24"/>
          <w:szCs w:val="24"/>
        </w:rPr>
      </w:pPr>
      <w:r w:rsidRPr="00DE64CF">
        <w:rPr>
          <w:rFonts w:ascii="Times New Roman" w:hAnsi="Times New Roman" w:cs="Times New Roman"/>
          <w:sz w:val="24"/>
          <w:szCs w:val="24"/>
        </w:rPr>
        <w:t>Thiết kế dữ liệu:</w:t>
      </w:r>
    </w:p>
    <w:p w:rsidR="00593C0B" w:rsidRPr="00DE64CF" w:rsidRDefault="00593C0B" w:rsidP="00E43E4A">
      <w:pPr>
        <w:pStyle w:val="oancuaDanhsach"/>
        <w:numPr>
          <w:ilvl w:val="0"/>
          <w:numId w:val="19"/>
        </w:numPr>
        <w:rPr>
          <w:rFonts w:ascii="Times New Roman" w:hAnsi="Times New Roman" w:cs="Times New Roman"/>
          <w:sz w:val="24"/>
          <w:szCs w:val="24"/>
        </w:rPr>
      </w:pPr>
      <w:r w:rsidRPr="00DE64CF">
        <w:rPr>
          <w:rFonts w:ascii="Times New Roman" w:hAnsi="Times New Roman" w:cs="Times New Roman"/>
          <w:sz w:val="24"/>
          <w:szCs w:val="24"/>
        </w:rPr>
        <w:t>KHACHHANG (</w:t>
      </w:r>
      <w:r w:rsidRPr="00DE64CF">
        <w:rPr>
          <w:rFonts w:ascii="Times New Roman" w:hAnsi="Times New Roman" w:cs="Times New Roman"/>
          <w:sz w:val="24"/>
          <w:szCs w:val="24"/>
          <w:u w:val="single"/>
        </w:rPr>
        <w:t>MaKH</w:t>
      </w:r>
      <w:r w:rsidRPr="00DE64CF">
        <w:rPr>
          <w:rFonts w:ascii="Times New Roman" w:hAnsi="Times New Roman" w:cs="Times New Roman"/>
          <w:sz w:val="24"/>
          <w:szCs w:val="24"/>
        </w:rPr>
        <w:t>, TenKH, TenChuRe, TenCoDau, DiaChi, DienThoai, Email)</w:t>
      </w:r>
    </w:p>
    <w:p w:rsidR="00593C0B" w:rsidRPr="00DE64CF" w:rsidRDefault="00593C0B" w:rsidP="00E43E4A">
      <w:pPr>
        <w:pStyle w:val="oancuaDanhsach"/>
        <w:numPr>
          <w:ilvl w:val="0"/>
          <w:numId w:val="19"/>
        </w:numPr>
        <w:rPr>
          <w:rFonts w:ascii="Times New Roman" w:hAnsi="Times New Roman" w:cs="Times New Roman"/>
          <w:sz w:val="24"/>
          <w:szCs w:val="24"/>
        </w:rPr>
      </w:pPr>
      <w:r w:rsidRPr="00DE64CF">
        <w:rPr>
          <w:rFonts w:ascii="Times New Roman" w:hAnsi="Times New Roman" w:cs="Times New Roman"/>
          <w:sz w:val="24"/>
          <w:szCs w:val="24"/>
        </w:rPr>
        <w:t>NHANVIEN (</w:t>
      </w:r>
      <w:r w:rsidRPr="00DE64CF">
        <w:rPr>
          <w:rFonts w:ascii="Times New Roman" w:hAnsi="Times New Roman" w:cs="Times New Roman"/>
          <w:sz w:val="24"/>
          <w:szCs w:val="24"/>
          <w:u w:val="single"/>
        </w:rPr>
        <w:t>MaNV</w:t>
      </w:r>
      <w:r w:rsidRPr="00DE64CF">
        <w:rPr>
          <w:rFonts w:ascii="Times New Roman" w:hAnsi="Times New Roman" w:cs="Times New Roman"/>
          <w:sz w:val="24"/>
          <w:szCs w:val="24"/>
        </w:rPr>
        <w:t>, TenNV)</w:t>
      </w:r>
    </w:p>
    <w:p w:rsidR="00593C0B" w:rsidRPr="00DE64CF" w:rsidRDefault="00593C0B" w:rsidP="00E43E4A">
      <w:pPr>
        <w:pStyle w:val="oancuaDanhsach"/>
        <w:numPr>
          <w:ilvl w:val="0"/>
          <w:numId w:val="19"/>
        </w:numPr>
        <w:rPr>
          <w:rFonts w:ascii="Times New Roman" w:hAnsi="Times New Roman" w:cs="Times New Roman"/>
          <w:sz w:val="24"/>
          <w:szCs w:val="24"/>
        </w:rPr>
      </w:pPr>
      <w:r w:rsidRPr="00DE64CF">
        <w:rPr>
          <w:rFonts w:ascii="Times New Roman" w:hAnsi="Times New Roman" w:cs="Times New Roman"/>
          <w:sz w:val="24"/>
          <w:szCs w:val="24"/>
        </w:rPr>
        <w:t>SANH (</w:t>
      </w:r>
      <w:r w:rsidRPr="00DE64CF">
        <w:rPr>
          <w:rFonts w:ascii="Times New Roman" w:hAnsi="Times New Roman" w:cs="Times New Roman"/>
          <w:sz w:val="24"/>
          <w:szCs w:val="24"/>
          <w:u w:val="single"/>
        </w:rPr>
        <w:t>MaSanh</w:t>
      </w:r>
      <w:r w:rsidRPr="00DE64CF">
        <w:rPr>
          <w:rFonts w:ascii="Times New Roman" w:hAnsi="Times New Roman" w:cs="Times New Roman"/>
          <w:sz w:val="24"/>
          <w:szCs w:val="24"/>
        </w:rPr>
        <w:t>, LoaiSanh, TenSanh)</w:t>
      </w:r>
    </w:p>
    <w:p w:rsidR="00593C0B" w:rsidRPr="00DE64CF" w:rsidRDefault="00593C0B" w:rsidP="00E43E4A">
      <w:pPr>
        <w:pStyle w:val="oancuaDanhsach"/>
        <w:numPr>
          <w:ilvl w:val="0"/>
          <w:numId w:val="19"/>
        </w:numPr>
        <w:rPr>
          <w:rFonts w:ascii="Times New Roman" w:hAnsi="Times New Roman" w:cs="Times New Roman"/>
          <w:sz w:val="24"/>
          <w:szCs w:val="24"/>
        </w:rPr>
      </w:pPr>
      <w:r w:rsidRPr="00DE64CF">
        <w:rPr>
          <w:rFonts w:ascii="Times New Roman" w:hAnsi="Times New Roman" w:cs="Times New Roman"/>
          <w:sz w:val="24"/>
          <w:szCs w:val="24"/>
        </w:rPr>
        <w:t>THOIGIAN (</w:t>
      </w:r>
      <w:r w:rsidRPr="00DE64CF">
        <w:rPr>
          <w:rFonts w:ascii="Times New Roman" w:hAnsi="Times New Roman" w:cs="Times New Roman"/>
          <w:sz w:val="24"/>
          <w:szCs w:val="24"/>
          <w:u w:val="single"/>
        </w:rPr>
        <w:t>MaTg</w:t>
      </w:r>
      <w:r w:rsidRPr="00DE64CF">
        <w:rPr>
          <w:rFonts w:ascii="Times New Roman" w:hAnsi="Times New Roman" w:cs="Times New Roman"/>
          <w:sz w:val="24"/>
          <w:szCs w:val="24"/>
        </w:rPr>
        <w:t>, NgayLap, NgayToChuc)</w:t>
      </w:r>
    </w:p>
    <w:p w:rsidR="00593C0B" w:rsidRPr="00DE64CF" w:rsidRDefault="00593C0B" w:rsidP="00E43E4A">
      <w:pPr>
        <w:pStyle w:val="oancuaDanhsach"/>
        <w:numPr>
          <w:ilvl w:val="0"/>
          <w:numId w:val="19"/>
        </w:numPr>
        <w:rPr>
          <w:rFonts w:ascii="Times New Roman" w:hAnsi="Times New Roman" w:cs="Times New Roman"/>
          <w:sz w:val="24"/>
          <w:szCs w:val="24"/>
        </w:rPr>
      </w:pPr>
      <w:r w:rsidRPr="00DE64CF">
        <w:rPr>
          <w:rFonts w:ascii="Times New Roman" w:hAnsi="Times New Roman" w:cs="Times New Roman"/>
          <w:sz w:val="24"/>
          <w:szCs w:val="24"/>
        </w:rPr>
        <w:lastRenderedPageBreak/>
        <w:t>HOPDONG (</w:t>
      </w:r>
      <w:r w:rsidRPr="00DE64CF">
        <w:rPr>
          <w:rFonts w:ascii="Times New Roman" w:hAnsi="Times New Roman" w:cs="Times New Roman"/>
          <w:sz w:val="24"/>
          <w:szCs w:val="24"/>
          <w:u w:val="single"/>
        </w:rPr>
        <w:t>MaHopDong</w:t>
      </w:r>
      <w:r w:rsidRPr="00DE64CF">
        <w:rPr>
          <w:rFonts w:ascii="Times New Roman" w:hAnsi="Times New Roman" w:cs="Times New Roman"/>
          <w:sz w:val="24"/>
          <w:szCs w:val="24"/>
        </w:rPr>
        <w:t>, MaKH, MaTg, MaNV, MaSanh, TienCoc, MaThucDon, MaDichVu, SoLuongBan, SoLuongNV, Ca)</w:t>
      </w:r>
    </w:p>
    <w:p w:rsidR="00593C0B" w:rsidRPr="00DE64CF" w:rsidRDefault="00593C0B" w:rsidP="00E43E4A">
      <w:pPr>
        <w:pStyle w:val="oancuaDanhsach"/>
        <w:numPr>
          <w:ilvl w:val="0"/>
          <w:numId w:val="19"/>
        </w:numPr>
        <w:rPr>
          <w:rFonts w:ascii="Times New Roman" w:hAnsi="Times New Roman" w:cs="Times New Roman"/>
          <w:sz w:val="24"/>
          <w:szCs w:val="24"/>
        </w:rPr>
      </w:pPr>
      <w:r w:rsidRPr="00DE64CF">
        <w:rPr>
          <w:rFonts w:ascii="Times New Roman" w:hAnsi="Times New Roman" w:cs="Times New Roman"/>
          <w:sz w:val="24"/>
          <w:szCs w:val="24"/>
        </w:rPr>
        <w:t>THUCDON (</w:t>
      </w:r>
      <w:r w:rsidRPr="00DE64CF">
        <w:rPr>
          <w:rFonts w:ascii="Times New Roman" w:hAnsi="Times New Roman" w:cs="Times New Roman"/>
          <w:sz w:val="24"/>
          <w:szCs w:val="24"/>
          <w:u w:val="single"/>
        </w:rPr>
        <w:t>MaThucDon</w:t>
      </w:r>
      <w:r w:rsidRPr="00DE64CF">
        <w:rPr>
          <w:rFonts w:ascii="Times New Roman" w:hAnsi="Times New Roman" w:cs="Times New Roman"/>
          <w:sz w:val="24"/>
          <w:szCs w:val="24"/>
        </w:rPr>
        <w:t>, MonKhaiVi, MonChinh1, MonChinh2, MonChinh3, MonChinh4, Lau, TrangMieng, Bia, NuocNgot, GiaThucDon)</w:t>
      </w:r>
    </w:p>
    <w:p w:rsidR="00593C0B" w:rsidRPr="00DE64CF" w:rsidRDefault="00593C0B" w:rsidP="00E43E4A">
      <w:pPr>
        <w:pStyle w:val="oancuaDanhsach"/>
        <w:numPr>
          <w:ilvl w:val="0"/>
          <w:numId w:val="19"/>
        </w:numPr>
        <w:rPr>
          <w:rFonts w:ascii="Times New Roman" w:hAnsi="Times New Roman" w:cs="Times New Roman"/>
          <w:sz w:val="24"/>
          <w:szCs w:val="24"/>
        </w:rPr>
      </w:pPr>
      <w:r w:rsidRPr="00DE64CF">
        <w:rPr>
          <w:rFonts w:ascii="Times New Roman" w:hAnsi="Times New Roman" w:cs="Times New Roman"/>
          <w:sz w:val="24"/>
          <w:szCs w:val="24"/>
        </w:rPr>
        <w:t>DICHVU (</w:t>
      </w:r>
      <w:r w:rsidRPr="00DE64CF">
        <w:rPr>
          <w:rFonts w:ascii="Times New Roman" w:hAnsi="Times New Roman" w:cs="Times New Roman"/>
          <w:sz w:val="24"/>
          <w:szCs w:val="24"/>
          <w:u w:val="single"/>
        </w:rPr>
        <w:t>MaDichVu</w:t>
      </w:r>
      <w:r w:rsidRPr="00DE64CF">
        <w:rPr>
          <w:rFonts w:ascii="Times New Roman" w:hAnsi="Times New Roman" w:cs="Times New Roman"/>
          <w:sz w:val="24"/>
          <w:szCs w:val="24"/>
        </w:rPr>
        <w:t>, Ruou, BanhKem, MC, BanNhac, CaSi, DJ, GiaDichVu)</w:t>
      </w:r>
    </w:p>
    <w:p w:rsidR="00593C0B" w:rsidRPr="00DE64CF" w:rsidRDefault="00593C0B" w:rsidP="00E43E4A">
      <w:pPr>
        <w:pStyle w:val="oancuaDanhsach"/>
        <w:numPr>
          <w:ilvl w:val="0"/>
          <w:numId w:val="19"/>
        </w:numPr>
        <w:rPr>
          <w:rFonts w:ascii="Times New Roman" w:hAnsi="Times New Roman" w:cs="Times New Roman"/>
          <w:sz w:val="24"/>
          <w:szCs w:val="24"/>
        </w:rPr>
      </w:pPr>
      <w:r w:rsidRPr="00DE64CF">
        <w:rPr>
          <w:rFonts w:ascii="Times New Roman" w:hAnsi="Times New Roman" w:cs="Times New Roman"/>
          <w:sz w:val="24"/>
          <w:szCs w:val="24"/>
        </w:rPr>
        <w:t>THAMSO (SoLuongBanToiDa, D</w:t>
      </w:r>
      <w:r w:rsidR="00F6462E" w:rsidRPr="00DE64CF">
        <w:rPr>
          <w:rFonts w:ascii="Times New Roman" w:hAnsi="Times New Roman" w:cs="Times New Roman"/>
          <w:sz w:val="24"/>
          <w:szCs w:val="24"/>
        </w:rPr>
        <w:t>onGiaToiThieu, GhiChu, TiSoPhat</w:t>
      </w:r>
      <w:r w:rsidRPr="00DE64CF">
        <w:rPr>
          <w:rFonts w:ascii="Times New Roman" w:hAnsi="Times New Roman" w:cs="Times New Roman"/>
          <w:sz w:val="24"/>
          <w:szCs w:val="24"/>
        </w:rPr>
        <w:t>, TienCocToiThieu)</w:t>
      </w:r>
    </w:p>
    <w:p w:rsidR="00593C0B" w:rsidRPr="00DE64CF" w:rsidRDefault="00593C0B" w:rsidP="00E43E4A">
      <w:pPr>
        <w:pStyle w:val="oancuaDanhsach"/>
        <w:numPr>
          <w:ilvl w:val="0"/>
          <w:numId w:val="6"/>
        </w:numPr>
        <w:rPr>
          <w:rFonts w:ascii="Times New Roman" w:hAnsi="Times New Roman" w:cs="Times New Roman"/>
          <w:sz w:val="24"/>
          <w:szCs w:val="24"/>
        </w:rPr>
      </w:pPr>
      <w:r w:rsidRPr="00DE64CF">
        <w:rPr>
          <w:rFonts w:ascii="Times New Roman" w:hAnsi="Times New Roman" w:cs="Times New Roman"/>
          <w:sz w:val="24"/>
          <w:szCs w:val="24"/>
        </w:rPr>
        <w:t>Các thuộc tính trừu tượng: MaThucDon, MaDichVu</w:t>
      </w:r>
    </w:p>
    <w:p w:rsidR="00593C0B" w:rsidRDefault="00593C0B" w:rsidP="00593C0B">
      <w:pPr>
        <w:ind w:left="1080"/>
      </w:pPr>
      <w:ins w:id="78" w:author="THU THIEN" w:date="2018-07-02T01:23:00Z">
        <w:r>
          <w:rPr>
            <w:noProof/>
          </w:rPr>
          <w:drawing>
            <wp:inline distT="0" distB="0" distL="0" distR="0" wp14:anchorId="2A261CFD" wp14:editId="1332D860">
              <wp:extent cx="5048250" cy="3354319"/>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1058" t="29362" r="40705" b="13626"/>
                      <a:stretch/>
                    </pic:blipFill>
                    <pic:spPr bwMode="auto">
                      <a:xfrm>
                        <a:off x="0" y="0"/>
                        <a:ext cx="5059882" cy="3362048"/>
                      </a:xfrm>
                      <a:prstGeom prst="rect">
                        <a:avLst/>
                      </a:prstGeom>
                      <a:ln>
                        <a:noFill/>
                      </a:ln>
                      <a:extLst>
                        <a:ext uri="{53640926-AAD7-44D8-BBD7-CCE9431645EC}">
                          <a14:shadowObscured xmlns:a14="http://schemas.microsoft.com/office/drawing/2010/main"/>
                        </a:ext>
                      </a:extLst>
                    </pic:spPr>
                  </pic:pic>
                </a:graphicData>
              </a:graphic>
            </wp:inline>
          </w:drawing>
        </w:r>
      </w:ins>
    </w:p>
    <w:p w:rsidR="00593C0B" w:rsidRPr="00DE64CF" w:rsidRDefault="00593C0B" w:rsidP="00E43E4A">
      <w:pPr>
        <w:pStyle w:val="oancuaDanhsach"/>
        <w:numPr>
          <w:ilvl w:val="2"/>
          <w:numId w:val="10"/>
        </w:numPr>
        <w:outlineLvl w:val="3"/>
        <w:rPr>
          <w:rFonts w:ascii="Times New Roman" w:hAnsi="Times New Roman" w:cs="Times New Roman"/>
          <w:b/>
          <w:sz w:val="24"/>
          <w:szCs w:val="24"/>
        </w:rPr>
      </w:pPr>
      <w:bookmarkStart w:id="79" w:name="_Toc518344048"/>
      <w:r w:rsidRPr="00DE64CF">
        <w:rPr>
          <w:rFonts w:ascii="Times New Roman" w:hAnsi="Times New Roman" w:cs="Times New Roman"/>
          <w:b/>
          <w:sz w:val="24"/>
          <w:szCs w:val="24"/>
        </w:rPr>
        <w:t>Tiếp nhận yêu cầ</w:t>
      </w:r>
      <w:r w:rsidR="00F6462E" w:rsidRPr="00DE64CF">
        <w:rPr>
          <w:rFonts w:ascii="Times New Roman" w:hAnsi="Times New Roman" w:cs="Times New Roman"/>
          <w:b/>
          <w:sz w:val="24"/>
          <w:szCs w:val="24"/>
        </w:rPr>
        <w:t>u “</w:t>
      </w:r>
      <w:r w:rsidRPr="00DE64CF">
        <w:rPr>
          <w:rFonts w:ascii="Times New Roman" w:hAnsi="Times New Roman" w:cs="Times New Roman"/>
          <w:b/>
          <w:sz w:val="24"/>
          <w:szCs w:val="24"/>
        </w:rPr>
        <w:t>Lập hoá đơn”</w:t>
      </w:r>
      <w:bookmarkEnd w:id="79"/>
    </w:p>
    <w:p w:rsidR="00593C0B" w:rsidRPr="00DE64CF" w:rsidRDefault="00593C0B" w:rsidP="00E43E4A">
      <w:pPr>
        <w:pStyle w:val="oancuaDanhsach"/>
        <w:numPr>
          <w:ilvl w:val="0"/>
          <w:numId w:val="12"/>
        </w:numPr>
        <w:ind w:left="1440"/>
        <w:rPr>
          <w:rFonts w:ascii="Times New Roman" w:hAnsi="Times New Roman" w:cs="Times New Roman"/>
          <w:sz w:val="24"/>
          <w:szCs w:val="24"/>
        </w:rPr>
      </w:pPr>
      <w:r w:rsidRPr="00DE64CF">
        <w:rPr>
          <w:rFonts w:ascii="Times New Roman" w:hAnsi="Times New Roman" w:cs="Times New Roman"/>
          <w:sz w:val="24"/>
          <w:szCs w:val="24"/>
        </w:rPr>
        <w:t>Thiết kế dữ liệu theo tính đúng đắn:</w:t>
      </w:r>
    </w:p>
    <w:p w:rsidR="00593C0B" w:rsidRPr="00DE64CF" w:rsidRDefault="00593C0B" w:rsidP="00E43E4A">
      <w:pPr>
        <w:pStyle w:val="oancuaDanhsach"/>
        <w:numPr>
          <w:ilvl w:val="0"/>
          <w:numId w:val="6"/>
        </w:numPr>
        <w:rPr>
          <w:rFonts w:ascii="Times New Roman" w:hAnsi="Times New Roman" w:cs="Times New Roman"/>
          <w:sz w:val="24"/>
          <w:szCs w:val="24"/>
        </w:rPr>
      </w:pPr>
      <w:r w:rsidRPr="00DE64CF">
        <w:rPr>
          <w:rFonts w:ascii="Times New Roman" w:hAnsi="Times New Roman" w:cs="Times New Roman"/>
          <w:sz w:val="24"/>
          <w:szCs w:val="24"/>
        </w:rPr>
        <w:t>Các thuộc tính mới: NgayLapHD, TienThucDon, TienDichVu, TienSanh, TienPhat, TongTienHD, ConLai.</w:t>
      </w:r>
    </w:p>
    <w:p w:rsidR="00593C0B" w:rsidRPr="00DE64CF" w:rsidRDefault="00593C0B" w:rsidP="00E43E4A">
      <w:pPr>
        <w:pStyle w:val="oancuaDanhsach"/>
        <w:numPr>
          <w:ilvl w:val="0"/>
          <w:numId w:val="6"/>
        </w:numPr>
        <w:rPr>
          <w:rFonts w:ascii="Times New Roman" w:hAnsi="Times New Roman" w:cs="Times New Roman"/>
          <w:sz w:val="24"/>
          <w:szCs w:val="24"/>
        </w:rPr>
      </w:pPr>
      <w:r w:rsidRPr="00DE64CF">
        <w:rPr>
          <w:rFonts w:ascii="Times New Roman" w:hAnsi="Times New Roman" w:cs="Times New Roman"/>
          <w:sz w:val="24"/>
          <w:szCs w:val="24"/>
        </w:rPr>
        <w:t>Thiết kế dữ liệu:</w:t>
      </w:r>
    </w:p>
    <w:p w:rsidR="00593C0B" w:rsidRPr="00DE64CF" w:rsidRDefault="00593C0B" w:rsidP="00E43E4A">
      <w:pPr>
        <w:pStyle w:val="oancuaDanhsach"/>
        <w:numPr>
          <w:ilvl w:val="0"/>
          <w:numId w:val="21"/>
        </w:numPr>
        <w:rPr>
          <w:rFonts w:ascii="Times New Roman" w:hAnsi="Times New Roman" w:cs="Times New Roman"/>
          <w:sz w:val="24"/>
          <w:szCs w:val="24"/>
        </w:rPr>
      </w:pPr>
      <w:r w:rsidRPr="00DE64CF">
        <w:rPr>
          <w:rFonts w:ascii="Times New Roman" w:hAnsi="Times New Roman" w:cs="Times New Roman"/>
          <w:sz w:val="24"/>
          <w:szCs w:val="24"/>
        </w:rPr>
        <w:t>KHACHHANG (</w:t>
      </w:r>
      <w:r w:rsidRPr="00DE64CF">
        <w:rPr>
          <w:rFonts w:ascii="Times New Roman" w:hAnsi="Times New Roman" w:cs="Times New Roman"/>
          <w:sz w:val="24"/>
          <w:szCs w:val="24"/>
          <w:u w:val="single"/>
        </w:rPr>
        <w:t>MaKH</w:t>
      </w:r>
      <w:r w:rsidRPr="00DE64CF">
        <w:rPr>
          <w:rFonts w:ascii="Times New Roman" w:hAnsi="Times New Roman" w:cs="Times New Roman"/>
          <w:sz w:val="24"/>
          <w:szCs w:val="24"/>
        </w:rPr>
        <w:t>, TenKH, TenChuRe, TenCoDau, DiaChi, DienThoai, Email)</w:t>
      </w:r>
    </w:p>
    <w:p w:rsidR="00593C0B" w:rsidRPr="00DE64CF" w:rsidRDefault="00593C0B" w:rsidP="00E43E4A">
      <w:pPr>
        <w:pStyle w:val="oancuaDanhsach"/>
        <w:numPr>
          <w:ilvl w:val="0"/>
          <w:numId w:val="21"/>
        </w:numPr>
        <w:rPr>
          <w:rFonts w:ascii="Times New Roman" w:hAnsi="Times New Roman" w:cs="Times New Roman"/>
          <w:sz w:val="24"/>
          <w:szCs w:val="24"/>
        </w:rPr>
      </w:pPr>
      <w:r w:rsidRPr="00DE64CF">
        <w:rPr>
          <w:rFonts w:ascii="Times New Roman" w:hAnsi="Times New Roman" w:cs="Times New Roman"/>
          <w:sz w:val="24"/>
          <w:szCs w:val="24"/>
        </w:rPr>
        <w:t xml:space="preserve">NHANVIEN </w:t>
      </w:r>
      <w:r w:rsidRPr="00DE64CF">
        <w:rPr>
          <w:rFonts w:ascii="Times New Roman" w:hAnsi="Times New Roman" w:cs="Times New Roman"/>
          <w:sz w:val="24"/>
          <w:szCs w:val="24"/>
          <w:u w:val="single"/>
        </w:rPr>
        <w:t>(MaNV</w:t>
      </w:r>
      <w:r w:rsidRPr="00DE64CF">
        <w:rPr>
          <w:rFonts w:ascii="Times New Roman" w:hAnsi="Times New Roman" w:cs="Times New Roman"/>
          <w:sz w:val="24"/>
          <w:szCs w:val="24"/>
        </w:rPr>
        <w:t>, TenNV)</w:t>
      </w:r>
    </w:p>
    <w:p w:rsidR="00593C0B" w:rsidRPr="00DE64CF" w:rsidRDefault="00593C0B" w:rsidP="00E43E4A">
      <w:pPr>
        <w:pStyle w:val="oancuaDanhsach"/>
        <w:numPr>
          <w:ilvl w:val="0"/>
          <w:numId w:val="21"/>
        </w:numPr>
        <w:rPr>
          <w:rFonts w:ascii="Times New Roman" w:hAnsi="Times New Roman" w:cs="Times New Roman"/>
          <w:sz w:val="24"/>
          <w:szCs w:val="24"/>
        </w:rPr>
      </w:pPr>
      <w:r w:rsidRPr="00DE64CF">
        <w:rPr>
          <w:rFonts w:ascii="Times New Roman" w:hAnsi="Times New Roman" w:cs="Times New Roman"/>
          <w:sz w:val="24"/>
          <w:szCs w:val="24"/>
        </w:rPr>
        <w:t>SANH (</w:t>
      </w:r>
      <w:r w:rsidRPr="00DE64CF">
        <w:rPr>
          <w:rFonts w:ascii="Times New Roman" w:hAnsi="Times New Roman" w:cs="Times New Roman"/>
          <w:sz w:val="24"/>
          <w:szCs w:val="24"/>
          <w:u w:val="single"/>
        </w:rPr>
        <w:t>MaSanh</w:t>
      </w:r>
      <w:r w:rsidRPr="00DE64CF">
        <w:rPr>
          <w:rFonts w:ascii="Times New Roman" w:hAnsi="Times New Roman" w:cs="Times New Roman"/>
          <w:sz w:val="24"/>
          <w:szCs w:val="24"/>
        </w:rPr>
        <w:t>, LoaiSanh, TenSanh)</w:t>
      </w:r>
    </w:p>
    <w:p w:rsidR="00593C0B" w:rsidRPr="00DE64CF" w:rsidRDefault="00593C0B" w:rsidP="00E43E4A">
      <w:pPr>
        <w:pStyle w:val="oancuaDanhsach"/>
        <w:numPr>
          <w:ilvl w:val="0"/>
          <w:numId w:val="21"/>
        </w:numPr>
        <w:rPr>
          <w:rFonts w:ascii="Times New Roman" w:hAnsi="Times New Roman" w:cs="Times New Roman"/>
          <w:sz w:val="24"/>
          <w:szCs w:val="24"/>
        </w:rPr>
      </w:pPr>
      <w:r w:rsidRPr="00DE64CF">
        <w:rPr>
          <w:rFonts w:ascii="Times New Roman" w:hAnsi="Times New Roman" w:cs="Times New Roman"/>
          <w:sz w:val="24"/>
          <w:szCs w:val="24"/>
        </w:rPr>
        <w:t>THOIGIAN (</w:t>
      </w:r>
      <w:r w:rsidRPr="00DE64CF">
        <w:rPr>
          <w:rFonts w:ascii="Times New Roman" w:hAnsi="Times New Roman" w:cs="Times New Roman"/>
          <w:sz w:val="24"/>
          <w:szCs w:val="24"/>
          <w:u w:val="single"/>
        </w:rPr>
        <w:t>MaTg</w:t>
      </w:r>
      <w:r w:rsidRPr="00DE64CF">
        <w:rPr>
          <w:rFonts w:ascii="Times New Roman" w:hAnsi="Times New Roman" w:cs="Times New Roman"/>
          <w:sz w:val="24"/>
          <w:szCs w:val="24"/>
        </w:rPr>
        <w:t>, NgayLap, NgayToChuc)</w:t>
      </w:r>
    </w:p>
    <w:p w:rsidR="00593C0B" w:rsidRPr="00DE64CF" w:rsidRDefault="00593C0B" w:rsidP="00E43E4A">
      <w:pPr>
        <w:pStyle w:val="oancuaDanhsach"/>
        <w:numPr>
          <w:ilvl w:val="0"/>
          <w:numId w:val="21"/>
        </w:numPr>
        <w:rPr>
          <w:rFonts w:ascii="Times New Roman" w:hAnsi="Times New Roman" w:cs="Times New Roman"/>
          <w:sz w:val="24"/>
          <w:szCs w:val="24"/>
        </w:rPr>
      </w:pPr>
      <w:r w:rsidRPr="00DE64CF">
        <w:rPr>
          <w:rFonts w:ascii="Times New Roman" w:hAnsi="Times New Roman" w:cs="Times New Roman"/>
          <w:sz w:val="24"/>
          <w:szCs w:val="24"/>
        </w:rPr>
        <w:t>HOPDONG (</w:t>
      </w:r>
      <w:r w:rsidRPr="00DE64CF">
        <w:rPr>
          <w:rFonts w:ascii="Times New Roman" w:hAnsi="Times New Roman" w:cs="Times New Roman"/>
          <w:sz w:val="24"/>
          <w:szCs w:val="24"/>
          <w:u w:val="single"/>
        </w:rPr>
        <w:t>MaHopDong</w:t>
      </w:r>
      <w:r w:rsidRPr="00DE64CF">
        <w:rPr>
          <w:rFonts w:ascii="Times New Roman" w:hAnsi="Times New Roman" w:cs="Times New Roman"/>
          <w:sz w:val="24"/>
          <w:szCs w:val="24"/>
        </w:rPr>
        <w:t>, MaKH, MaTg, MaNV, MaSanh, TienCoc, MaThucDon, MaDichVu, SoLuongBan, SoLuongNV, Ca)</w:t>
      </w:r>
    </w:p>
    <w:p w:rsidR="00593C0B" w:rsidRPr="00DE64CF" w:rsidRDefault="00593C0B" w:rsidP="00E43E4A">
      <w:pPr>
        <w:pStyle w:val="oancuaDanhsach"/>
        <w:numPr>
          <w:ilvl w:val="0"/>
          <w:numId w:val="21"/>
        </w:numPr>
        <w:rPr>
          <w:rFonts w:ascii="Times New Roman" w:hAnsi="Times New Roman" w:cs="Times New Roman"/>
          <w:sz w:val="24"/>
          <w:szCs w:val="24"/>
        </w:rPr>
      </w:pPr>
      <w:r w:rsidRPr="00DE64CF">
        <w:rPr>
          <w:rFonts w:ascii="Times New Roman" w:hAnsi="Times New Roman" w:cs="Times New Roman"/>
          <w:sz w:val="24"/>
          <w:szCs w:val="24"/>
        </w:rPr>
        <w:lastRenderedPageBreak/>
        <w:t xml:space="preserve">THUCDON </w:t>
      </w:r>
      <w:r w:rsidRPr="00DE64CF">
        <w:rPr>
          <w:rFonts w:ascii="Times New Roman" w:hAnsi="Times New Roman" w:cs="Times New Roman"/>
          <w:sz w:val="24"/>
          <w:szCs w:val="24"/>
          <w:u w:val="single"/>
        </w:rPr>
        <w:t>(MaThucDon</w:t>
      </w:r>
      <w:r w:rsidRPr="00DE64CF">
        <w:rPr>
          <w:rFonts w:ascii="Times New Roman" w:hAnsi="Times New Roman" w:cs="Times New Roman"/>
          <w:sz w:val="24"/>
          <w:szCs w:val="24"/>
        </w:rPr>
        <w:t>, MonKhaiVi, MonChinh1, MonChinh2, MonChinh3, MonChinh4, Lau, TrangMieng, Bia, NuocNgot, GiaThucDon)</w:t>
      </w:r>
    </w:p>
    <w:p w:rsidR="00593C0B" w:rsidRPr="00DE64CF" w:rsidRDefault="00593C0B" w:rsidP="00E43E4A">
      <w:pPr>
        <w:pStyle w:val="oancuaDanhsach"/>
        <w:numPr>
          <w:ilvl w:val="0"/>
          <w:numId w:val="21"/>
        </w:numPr>
        <w:rPr>
          <w:rFonts w:ascii="Times New Roman" w:hAnsi="Times New Roman" w:cs="Times New Roman"/>
          <w:sz w:val="24"/>
          <w:szCs w:val="24"/>
        </w:rPr>
      </w:pPr>
      <w:r w:rsidRPr="00DE64CF">
        <w:rPr>
          <w:rFonts w:ascii="Times New Roman" w:hAnsi="Times New Roman" w:cs="Times New Roman"/>
          <w:sz w:val="24"/>
          <w:szCs w:val="24"/>
        </w:rPr>
        <w:t>DICHVU (</w:t>
      </w:r>
      <w:r w:rsidRPr="00DE64CF">
        <w:rPr>
          <w:rFonts w:ascii="Times New Roman" w:hAnsi="Times New Roman" w:cs="Times New Roman"/>
          <w:sz w:val="24"/>
          <w:szCs w:val="24"/>
          <w:u w:val="single"/>
        </w:rPr>
        <w:t>MaDichVu</w:t>
      </w:r>
      <w:r w:rsidRPr="00DE64CF">
        <w:rPr>
          <w:rFonts w:ascii="Times New Roman" w:hAnsi="Times New Roman" w:cs="Times New Roman"/>
          <w:sz w:val="24"/>
          <w:szCs w:val="24"/>
        </w:rPr>
        <w:t>, Ruou, BanhKem, MC, BanNhac, CaSi, DJ, GiaDichVu)</w:t>
      </w:r>
    </w:p>
    <w:p w:rsidR="00593C0B" w:rsidRPr="00DE64CF" w:rsidRDefault="00593C0B" w:rsidP="00E43E4A">
      <w:pPr>
        <w:pStyle w:val="oancuaDanhsach"/>
        <w:numPr>
          <w:ilvl w:val="0"/>
          <w:numId w:val="21"/>
        </w:numPr>
        <w:rPr>
          <w:rFonts w:ascii="Times New Roman" w:hAnsi="Times New Roman" w:cs="Times New Roman"/>
          <w:sz w:val="24"/>
          <w:szCs w:val="24"/>
        </w:rPr>
      </w:pPr>
      <w:r w:rsidRPr="00DE64CF">
        <w:rPr>
          <w:rFonts w:ascii="Times New Roman" w:hAnsi="Times New Roman" w:cs="Times New Roman"/>
          <w:sz w:val="24"/>
          <w:szCs w:val="24"/>
        </w:rPr>
        <w:t xml:space="preserve">HOADON </w:t>
      </w:r>
      <w:r w:rsidRPr="00DE64CF">
        <w:rPr>
          <w:rFonts w:ascii="Times New Roman" w:hAnsi="Times New Roman" w:cs="Times New Roman"/>
          <w:sz w:val="24"/>
          <w:szCs w:val="24"/>
          <w:u w:val="single"/>
        </w:rPr>
        <w:t>(MaHD</w:t>
      </w:r>
      <w:r w:rsidRPr="00DE64CF">
        <w:rPr>
          <w:rFonts w:ascii="Times New Roman" w:hAnsi="Times New Roman" w:cs="Times New Roman"/>
          <w:sz w:val="24"/>
          <w:szCs w:val="24"/>
        </w:rPr>
        <w:t>, NgayLapHD, MaHopDong, TienThucDon, TienDichVu, TienSanh, TienPhat, TongTienHD, ConLai)</w:t>
      </w:r>
    </w:p>
    <w:p w:rsidR="00593C0B" w:rsidRPr="00DE64CF" w:rsidRDefault="00593C0B" w:rsidP="00E43E4A">
      <w:pPr>
        <w:pStyle w:val="oancuaDanhsach"/>
        <w:numPr>
          <w:ilvl w:val="0"/>
          <w:numId w:val="21"/>
        </w:numPr>
        <w:rPr>
          <w:rFonts w:ascii="Times New Roman" w:hAnsi="Times New Roman" w:cs="Times New Roman"/>
          <w:sz w:val="24"/>
          <w:szCs w:val="24"/>
        </w:rPr>
      </w:pPr>
      <w:r w:rsidRPr="00DE64CF">
        <w:rPr>
          <w:rFonts w:ascii="Times New Roman" w:hAnsi="Times New Roman" w:cs="Times New Roman"/>
          <w:sz w:val="24"/>
          <w:szCs w:val="24"/>
        </w:rPr>
        <w:t>THAMSO (SoLuongBanToiDa, D</w:t>
      </w:r>
      <w:r w:rsidR="00F6462E" w:rsidRPr="00DE64CF">
        <w:rPr>
          <w:rFonts w:ascii="Times New Roman" w:hAnsi="Times New Roman" w:cs="Times New Roman"/>
          <w:sz w:val="24"/>
          <w:szCs w:val="24"/>
        </w:rPr>
        <w:t>onGiaToiThieu, GhiChu, TiSoPhat</w:t>
      </w:r>
      <w:r w:rsidRPr="00DE64CF">
        <w:rPr>
          <w:rFonts w:ascii="Times New Roman" w:hAnsi="Times New Roman" w:cs="Times New Roman"/>
          <w:sz w:val="24"/>
          <w:szCs w:val="24"/>
        </w:rPr>
        <w:t>, TienCocToiThieu)</w:t>
      </w:r>
    </w:p>
    <w:p w:rsidR="00593C0B" w:rsidRPr="00DE64CF" w:rsidRDefault="00593C0B" w:rsidP="00E43E4A">
      <w:pPr>
        <w:pStyle w:val="oancuaDanhsach"/>
        <w:numPr>
          <w:ilvl w:val="0"/>
          <w:numId w:val="6"/>
        </w:numPr>
        <w:rPr>
          <w:rFonts w:ascii="Times New Roman" w:hAnsi="Times New Roman" w:cs="Times New Roman"/>
          <w:sz w:val="24"/>
          <w:szCs w:val="24"/>
        </w:rPr>
      </w:pPr>
      <w:r w:rsidRPr="00DE64CF">
        <w:rPr>
          <w:rFonts w:ascii="Times New Roman" w:hAnsi="Times New Roman" w:cs="Times New Roman"/>
          <w:sz w:val="24"/>
          <w:szCs w:val="24"/>
        </w:rPr>
        <w:t>Các thuộc tính trừu tượng: MaHD</w:t>
      </w:r>
    </w:p>
    <w:p w:rsidR="00593C0B" w:rsidRPr="00DE64CF" w:rsidRDefault="00593C0B" w:rsidP="00E43E4A">
      <w:pPr>
        <w:pStyle w:val="oancuaDanhsach"/>
        <w:numPr>
          <w:ilvl w:val="0"/>
          <w:numId w:val="12"/>
        </w:numPr>
        <w:ind w:left="1440"/>
        <w:rPr>
          <w:rFonts w:ascii="Times New Roman" w:hAnsi="Times New Roman" w:cs="Times New Roman"/>
          <w:sz w:val="24"/>
          <w:szCs w:val="24"/>
        </w:rPr>
      </w:pPr>
      <w:r w:rsidRPr="00DE64CF">
        <w:rPr>
          <w:rFonts w:ascii="Times New Roman" w:hAnsi="Times New Roman" w:cs="Times New Roman"/>
          <w:sz w:val="24"/>
          <w:szCs w:val="24"/>
        </w:rPr>
        <w:t>Thiết kế dữ liệu theo tính tiến hoá:</w:t>
      </w:r>
    </w:p>
    <w:p w:rsidR="00593C0B" w:rsidRPr="00DE64CF" w:rsidRDefault="00593C0B" w:rsidP="00E43E4A">
      <w:pPr>
        <w:pStyle w:val="oancuaDanhsach"/>
        <w:numPr>
          <w:ilvl w:val="0"/>
          <w:numId w:val="6"/>
        </w:numPr>
        <w:rPr>
          <w:rFonts w:ascii="Times New Roman" w:hAnsi="Times New Roman" w:cs="Times New Roman"/>
          <w:sz w:val="24"/>
          <w:szCs w:val="24"/>
        </w:rPr>
      </w:pPr>
      <w:r w:rsidRPr="00DE64CF">
        <w:rPr>
          <w:rFonts w:ascii="Times New Roman" w:hAnsi="Times New Roman" w:cs="Times New Roman"/>
          <w:sz w:val="24"/>
          <w:szCs w:val="24"/>
        </w:rPr>
        <w:t>Các thuộc tính mới: ApDungPhat</w:t>
      </w:r>
    </w:p>
    <w:p w:rsidR="00593C0B" w:rsidRPr="00DE64CF" w:rsidRDefault="00593C0B" w:rsidP="00E43E4A">
      <w:pPr>
        <w:pStyle w:val="oancuaDanhsach"/>
        <w:numPr>
          <w:ilvl w:val="0"/>
          <w:numId w:val="6"/>
        </w:numPr>
        <w:rPr>
          <w:rFonts w:ascii="Times New Roman" w:hAnsi="Times New Roman" w:cs="Times New Roman"/>
          <w:sz w:val="24"/>
          <w:szCs w:val="24"/>
        </w:rPr>
      </w:pPr>
      <w:r w:rsidRPr="00DE64CF">
        <w:rPr>
          <w:rFonts w:ascii="Times New Roman" w:hAnsi="Times New Roman" w:cs="Times New Roman"/>
          <w:sz w:val="24"/>
          <w:szCs w:val="24"/>
        </w:rPr>
        <w:t>Thiết kế dữ liệu</w:t>
      </w:r>
    </w:p>
    <w:p w:rsidR="00593C0B" w:rsidRPr="00DE64CF" w:rsidRDefault="00593C0B" w:rsidP="00E43E4A">
      <w:pPr>
        <w:pStyle w:val="oancuaDanhsach"/>
        <w:numPr>
          <w:ilvl w:val="0"/>
          <w:numId w:val="22"/>
        </w:numPr>
        <w:tabs>
          <w:tab w:val="left" w:pos="810"/>
        </w:tabs>
        <w:ind w:left="2160"/>
        <w:rPr>
          <w:rFonts w:ascii="Times New Roman" w:hAnsi="Times New Roman" w:cs="Times New Roman"/>
          <w:sz w:val="24"/>
          <w:szCs w:val="24"/>
        </w:rPr>
      </w:pPr>
      <w:r w:rsidRPr="00DE64CF">
        <w:rPr>
          <w:rFonts w:ascii="Times New Roman" w:hAnsi="Times New Roman" w:cs="Times New Roman"/>
          <w:sz w:val="24"/>
          <w:szCs w:val="24"/>
        </w:rPr>
        <w:t>KHACHHANG (</w:t>
      </w:r>
      <w:r w:rsidRPr="00DE64CF">
        <w:rPr>
          <w:rFonts w:ascii="Times New Roman" w:hAnsi="Times New Roman" w:cs="Times New Roman"/>
          <w:sz w:val="24"/>
          <w:szCs w:val="24"/>
          <w:u w:val="single"/>
        </w:rPr>
        <w:t>MaKH</w:t>
      </w:r>
      <w:r w:rsidRPr="00DE64CF">
        <w:rPr>
          <w:rFonts w:ascii="Times New Roman" w:hAnsi="Times New Roman" w:cs="Times New Roman"/>
          <w:sz w:val="24"/>
          <w:szCs w:val="24"/>
        </w:rPr>
        <w:t>, TenKH, TenChuRe, TenCoDau, DiaChi, DienThoai, Email)</w:t>
      </w:r>
    </w:p>
    <w:p w:rsidR="00593C0B" w:rsidRPr="00DE64CF" w:rsidRDefault="00593C0B" w:rsidP="00E43E4A">
      <w:pPr>
        <w:pStyle w:val="oancuaDanhsach"/>
        <w:numPr>
          <w:ilvl w:val="0"/>
          <w:numId w:val="22"/>
        </w:numPr>
        <w:tabs>
          <w:tab w:val="left" w:pos="810"/>
        </w:tabs>
        <w:ind w:left="2160"/>
        <w:rPr>
          <w:rFonts w:ascii="Times New Roman" w:hAnsi="Times New Roman" w:cs="Times New Roman"/>
          <w:sz w:val="24"/>
          <w:szCs w:val="24"/>
        </w:rPr>
      </w:pPr>
      <w:r w:rsidRPr="00DE64CF">
        <w:rPr>
          <w:rFonts w:ascii="Times New Roman" w:hAnsi="Times New Roman" w:cs="Times New Roman"/>
          <w:sz w:val="24"/>
          <w:szCs w:val="24"/>
        </w:rPr>
        <w:t>NHANVIEN (</w:t>
      </w:r>
      <w:r w:rsidRPr="00DE64CF">
        <w:rPr>
          <w:rFonts w:ascii="Times New Roman" w:hAnsi="Times New Roman" w:cs="Times New Roman"/>
          <w:sz w:val="24"/>
          <w:szCs w:val="24"/>
          <w:u w:val="single"/>
        </w:rPr>
        <w:t>MaNV</w:t>
      </w:r>
      <w:r w:rsidRPr="00DE64CF">
        <w:rPr>
          <w:rFonts w:ascii="Times New Roman" w:hAnsi="Times New Roman" w:cs="Times New Roman"/>
          <w:sz w:val="24"/>
          <w:szCs w:val="24"/>
        </w:rPr>
        <w:t>, TenNV)</w:t>
      </w:r>
    </w:p>
    <w:p w:rsidR="00593C0B" w:rsidRPr="00DE64CF" w:rsidRDefault="00593C0B" w:rsidP="00E43E4A">
      <w:pPr>
        <w:pStyle w:val="oancuaDanhsach"/>
        <w:numPr>
          <w:ilvl w:val="0"/>
          <w:numId w:val="22"/>
        </w:numPr>
        <w:tabs>
          <w:tab w:val="left" w:pos="810"/>
        </w:tabs>
        <w:ind w:left="2160"/>
        <w:rPr>
          <w:rFonts w:ascii="Times New Roman" w:hAnsi="Times New Roman" w:cs="Times New Roman"/>
          <w:sz w:val="24"/>
          <w:szCs w:val="24"/>
        </w:rPr>
      </w:pPr>
      <w:r w:rsidRPr="00DE64CF">
        <w:rPr>
          <w:rFonts w:ascii="Times New Roman" w:hAnsi="Times New Roman" w:cs="Times New Roman"/>
          <w:sz w:val="24"/>
          <w:szCs w:val="24"/>
        </w:rPr>
        <w:t>SANH (</w:t>
      </w:r>
      <w:r w:rsidRPr="00DE64CF">
        <w:rPr>
          <w:rFonts w:ascii="Times New Roman" w:hAnsi="Times New Roman" w:cs="Times New Roman"/>
          <w:sz w:val="24"/>
          <w:szCs w:val="24"/>
          <w:u w:val="single"/>
        </w:rPr>
        <w:t>MaSanh</w:t>
      </w:r>
      <w:r w:rsidRPr="00DE64CF">
        <w:rPr>
          <w:rFonts w:ascii="Times New Roman" w:hAnsi="Times New Roman" w:cs="Times New Roman"/>
          <w:sz w:val="24"/>
          <w:szCs w:val="24"/>
        </w:rPr>
        <w:t>, LoaiSanh, TenSanh)</w:t>
      </w:r>
    </w:p>
    <w:p w:rsidR="00593C0B" w:rsidRPr="00DE64CF" w:rsidRDefault="00593C0B" w:rsidP="00E43E4A">
      <w:pPr>
        <w:pStyle w:val="oancuaDanhsach"/>
        <w:numPr>
          <w:ilvl w:val="0"/>
          <w:numId w:val="22"/>
        </w:numPr>
        <w:tabs>
          <w:tab w:val="left" w:pos="810"/>
        </w:tabs>
        <w:ind w:left="2160"/>
        <w:rPr>
          <w:rFonts w:ascii="Times New Roman" w:hAnsi="Times New Roman" w:cs="Times New Roman"/>
          <w:sz w:val="24"/>
          <w:szCs w:val="24"/>
        </w:rPr>
      </w:pPr>
      <w:r w:rsidRPr="00DE64CF">
        <w:rPr>
          <w:rFonts w:ascii="Times New Roman" w:hAnsi="Times New Roman" w:cs="Times New Roman"/>
          <w:sz w:val="24"/>
          <w:szCs w:val="24"/>
        </w:rPr>
        <w:t>THOIGIAN (</w:t>
      </w:r>
      <w:r w:rsidRPr="00DE64CF">
        <w:rPr>
          <w:rFonts w:ascii="Times New Roman" w:hAnsi="Times New Roman" w:cs="Times New Roman"/>
          <w:sz w:val="24"/>
          <w:szCs w:val="24"/>
          <w:u w:val="single"/>
        </w:rPr>
        <w:t>MaTg</w:t>
      </w:r>
      <w:r w:rsidRPr="00DE64CF">
        <w:rPr>
          <w:rFonts w:ascii="Times New Roman" w:hAnsi="Times New Roman" w:cs="Times New Roman"/>
          <w:sz w:val="24"/>
          <w:szCs w:val="24"/>
        </w:rPr>
        <w:t>, NgayLap, NgayToChuc)</w:t>
      </w:r>
    </w:p>
    <w:p w:rsidR="00593C0B" w:rsidRPr="00DE64CF" w:rsidRDefault="00593C0B" w:rsidP="00E43E4A">
      <w:pPr>
        <w:pStyle w:val="oancuaDanhsach"/>
        <w:numPr>
          <w:ilvl w:val="0"/>
          <w:numId w:val="22"/>
        </w:numPr>
        <w:tabs>
          <w:tab w:val="left" w:pos="810"/>
        </w:tabs>
        <w:ind w:left="2160"/>
        <w:rPr>
          <w:rFonts w:ascii="Times New Roman" w:hAnsi="Times New Roman" w:cs="Times New Roman"/>
          <w:sz w:val="24"/>
          <w:szCs w:val="24"/>
        </w:rPr>
      </w:pPr>
      <w:r w:rsidRPr="00DE64CF">
        <w:rPr>
          <w:rFonts w:ascii="Times New Roman" w:hAnsi="Times New Roman" w:cs="Times New Roman"/>
          <w:sz w:val="24"/>
          <w:szCs w:val="24"/>
        </w:rPr>
        <w:t>HOPDONG (</w:t>
      </w:r>
      <w:r w:rsidRPr="00DE64CF">
        <w:rPr>
          <w:rFonts w:ascii="Times New Roman" w:hAnsi="Times New Roman" w:cs="Times New Roman"/>
          <w:sz w:val="24"/>
          <w:szCs w:val="24"/>
          <w:u w:val="single"/>
        </w:rPr>
        <w:t>MaHopDong</w:t>
      </w:r>
      <w:r w:rsidRPr="00DE64CF">
        <w:rPr>
          <w:rFonts w:ascii="Times New Roman" w:hAnsi="Times New Roman" w:cs="Times New Roman"/>
          <w:sz w:val="24"/>
          <w:szCs w:val="24"/>
        </w:rPr>
        <w:t>, MaKH, MaTg, MaNV, MaSanh, TienCoc, MaThucDon, MaDichVu, SoLuongBan, SoLuongNV, Ca)</w:t>
      </w:r>
    </w:p>
    <w:p w:rsidR="00593C0B" w:rsidRPr="00DE64CF" w:rsidRDefault="00593C0B" w:rsidP="00E43E4A">
      <w:pPr>
        <w:pStyle w:val="oancuaDanhsach"/>
        <w:numPr>
          <w:ilvl w:val="0"/>
          <w:numId w:val="22"/>
        </w:numPr>
        <w:tabs>
          <w:tab w:val="left" w:pos="810"/>
        </w:tabs>
        <w:ind w:left="2160"/>
        <w:rPr>
          <w:rFonts w:ascii="Times New Roman" w:hAnsi="Times New Roman" w:cs="Times New Roman"/>
          <w:sz w:val="24"/>
          <w:szCs w:val="24"/>
        </w:rPr>
      </w:pPr>
      <w:r w:rsidRPr="00DE64CF">
        <w:rPr>
          <w:rFonts w:ascii="Times New Roman" w:hAnsi="Times New Roman" w:cs="Times New Roman"/>
          <w:sz w:val="24"/>
          <w:szCs w:val="24"/>
        </w:rPr>
        <w:t xml:space="preserve">THUCDON </w:t>
      </w:r>
      <w:r w:rsidRPr="00DE64CF">
        <w:rPr>
          <w:rFonts w:ascii="Times New Roman" w:hAnsi="Times New Roman" w:cs="Times New Roman"/>
          <w:sz w:val="24"/>
          <w:szCs w:val="24"/>
          <w:u w:val="single"/>
        </w:rPr>
        <w:t>(MaThucDon</w:t>
      </w:r>
      <w:r w:rsidRPr="00DE64CF">
        <w:rPr>
          <w:rFonts w:ascii="Times New Roman" w:hAnsi="Times New Roman" w:cs="Times New Roman"/>
          <w:sz w:val="24"/>
          <w:szCs w:val="24"/>
        </w:rPr>
        <w:t>, MonKhaiVi, MonChinh1, MonChinh2, MonChinh3, MonChinh4, Lau, TrangMieng, Bia, NuocNgot, GiaThucDon)</w:t>
      </w:r>
    </w:p>
    <w:p w:rsidR="00593C0B" w:rsidRPr="00DE64CF" w:rsidRDefault="00593C0B" w:rsidP="00E43E4A">
      <w:pPr>
        <w:pStyle w:val="oancuaDanhsach"/>
        <w:numPr>
          <w:ilvl w:val="0"/>
          <w:numId w:val="22"/>
        </w:numPr>
        <w:tabs>
          <w:tab w:val="left" w:pos="810"/>
        </w:tabs>
        <w:ind w:left="2160"/>
        <w:rPr>
          <w:rFonts w:ascii="Times New Roman" w:hAnsi="Times New Roman" w:cs="Times New Roman"/>
          <w:sz w:val="24"/>
          <w:szCs w:val="24"/>
        </w:rPr>
      </w:pPr>
      <w:r w:rsidRPr="00DE64CF">
        <w:rPr>
          <w:rFonts w:ascii="Times New Roman" w:hAnsi="Times New Roman" w:cs="Times New Roman"/>
          <w:sz w:val="24"/>
          <w:szCs w:val="24"/>
        </w:rPr>
        <w:t>DICHVU (</w:t>
      </w:r>
      <w:r w:rsidRPr="00DE64CF">
        <w:rPr>
          <w:rFonts w:ascii="Times New Roman" w:hAnsi="Times New Roman" w:cs="Times New Roman"/>
          <w:sz w:val="24"/>
          <w:szCs w:val="24"/>
          <w:u w:val="single"/>
        </w:rPr>
        <w:t>MaDichVu</w:t>
      </w:r>
      <w:r w:rsidRPr="00DE64CF">
        <w:rPr>
          <w:rFonts w:ascii="Times New Roman" w:hAnsi="Times New Roman" w:cs="Times New Roman"/>
          <w:sz w:val="24"/>
          <w:szCs w:val="24"/>
        </w:rPr>
        <w:t>, Ruou, BanhKem, MC, BanNhac, CaSi, DJ, GiaDichVu)</w:t>
      </w:r>
    </w:p>
    <w:p w:rsidR="00593C0B" w:rsidRPr="00DE64CF" w:rsidRDefault="00593C0B" w:rsidP="00E43E4A">
      <w:pPr>
        <w:pStyle w:val="oancuaDanhsach"/>
        <w:numPr>
          <w:ilvl w:val="0"/>
          <w:numId w:val="22"/>
        </w:numPr>
        <w:tabs>
          <w:tab w:val="left" w:pos="810"/>
        </w:tabs>
        <w:ind w:left="2160"/>
        <w:rPr>
          <w:rFonts w:ascii="Times New Roman" w:hAnsi="Times New Roman" w:cs="Times New Roman"/>
          <w:sz w:val="24"/>
          <w:szCs w:val="24"/>
        </w:rPr>
      </w:pPr>
      <w:r w:rsidRPr="00DE64CF">
        <w:rPr>
          <w:rFonts w:ascii="Times New Roman" w:hAnsi="Times New Roman" w:cs="Times New Roman"/>
          <w:sz w:val="24"/>
          <w:szCs w:val="24"/>
        </w:rPr>
        <w:t>HOADON (</w:t>
      </w:r>
      <w:r w:rsidRPr="00DE64CF">
        <w:rPr>
          <w:rFonts w:ascii="Times New Roman" w:hAnsi="Times New Roman" w:cs="Times New Roman"/>
          <w:sz w:val="24"/>
          <w:szCs w:val="24"/>
          <w:u w:val="single"/>
        </w:rPr>
        <w:t>MaHD</w:t>
      </w:r>
      <w:r w:rsidRPr="00DE64CF">
        <w:rPr>
          <w:rFonts w:ascii="Times New Roman" w:hAnsi="Times New Roman" w:cs="Times New Roman"/>
          <w:sz w:val="24"/>
          <w:szCs w:val="24"/>
        </w:rPr>
        <w:t>, NgayLapHD, MaHopDong, TienThucDon, TienDichVu, TienSanh, TienPhat, TongTienHD, ConLai)</w:t>
      </w:r>
    </w:p>
    <w:p w:rsidR="002811E4" w:rsidRPr="00DE64CF" w:rsidRDefault="00593C0B" w:rsidP="00E43E4A">
      <w:pPr>
        <w:pStyle w:val="oancuaDanhsach"/>
        <w:numPr>
          <w:ilvl w:val="0"/>
          <w:numId w:val="22"/>
        </w:numPr>
        <w:ind w:left="2160"/>
        <w:jc w:val="both"/>
        <w:rPr>
          <w:rFonts w:ascii="Times New Roman" w:hAnsi="Times New Roman" w:cs="Times New Roman"/>
          <w:sz w:val="24"/>
          <w:szCs w:val="24"/>
        </w:rPr>
      </w:pPr>
      <w:r w:rsidRPr="00DE64CF">
        <w:rPr>
          <w:rFonts w:ascii="Times New Roman" w:hAnsi="Times New Roman" w:cs="Times New Roman"/>
          <w:sz w:val="24"/>
          <w:szCs w:val="24"/>
        </w:rPr>
        <w:t>THAMSO (SoLuongBanToiDa, D</w:t>
      </w:r>
      <w:r w:rsidR="00F6462E" w:rsidRPr="00DE64CF">
        <w:rPr>
          <w:rFonts w:ascii="Times New Roman" w:hAnsi="Times New Roman" w:cs="Times New Roman"/>
          <w:sz w:val="24"/>
          <w:szCs w:val="24"/>
        </w:rPr>
        <w:t>onGiaToiThieu, GhiChu, TiSoPhat</w:t>
      </w:r>
      <w:r w:rsidRPr="00DE64CF">
        <w:rPr>
          <w:rFonts w:ascii="Times New Roman" w:hAnsi="Times New Roman" w:cs="Times New Roman"/>
          <w:sz w:val="24"/>
          <w:szCs w:val="24"/>
        </w:rPr>
        <w:t>, TienCocToiThieu, ApDungPhat)</w:t>
      </w:r>
    </w:p>
    <w:p w:rsidR="00593C0B" w:rsidRDefault="00593C0B" w:rsidP="00593C0B">
      <w:pPr>
        <w:ind w:left="990"/>
        <w:jc w:val="both"/>
        <w:rPr>
          <w:sz w:val="24"/>
          <w:szCs w:val="24"/>
        </w:rPr>
      </w:pPr>
      <w:ins w:id="80" w:author="THU THIEN" w:date="2018-07-02T01:34:00Z">
        <w:r>
          <w:rPr>
            <w:noProof/>
          </w:rPr>
          <w:lastRenderedPageBreak/>
          <w:drawing>
            <wp:inline distT="0" distB="0" distL="0" distR="0" wp14:anchorId="0220E161" wp14:editId="4272F299">
              <wp:extent cx="5258435" cy="4219575"/>
              <wp:effectExtent l="0" t="0" r="0" b="9525"/>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1059" t="29077" r="51922" b="13910"/>
                      <a:stretch/>
                    </pic:blipFill>
                    <pic:spPr bwMode="auto">
                      <a:xfrm>
                        <a:off x="0" y="0"/>
                        <a:ext cx="5302867" cy="4255229"/>
                      </a:xfrm>
                      <a:prstGeom prst="rect">
                        <a:avLst/>
                      </a:prstGeom>
                      <a:ln>
                        <a:noFill/>
                      </a:ln>
                      <a:extLst>
                        <a:ext uri="{53640926-AAD7-44D8-BBD7-CCE9431645EC}">
                          <a14:shadowObscured xmlns:a14="http://schemas.microsoft.com/office/drawing/2010/main"/>
                        </a:ext>
                      </a:extLst>
                    </pic:spPr>
                  </pic:pic>
                </a:graphicData>
              </a:graphic>
            </wp:inline>
          </w:drawing>
        </w:r>
      </w:ins>
    </w:p>
    <w:p w:rsidR="004051BC" w:rsidRDefault="004051BC" w:rsidP="004051BC">
      <w:pPr>
        <w:ind w:left="990"/>
        <w:jc w:val="both"/>
        <w:rPr>
          <w:sz w:val="24"/>
          <w:szCs w:val="24"/>
        </w:rPr>
      </w:pPr>
      <w:r>
        <w:rPr>
          <w:sz w:val="24"/>
          <w:szCs w:val="24"/>
        </w:rPr>
        <w:br w:type="page"/>
      </w:r>
    </w:p>
    <w:p w:rsidR="00593C0B" w:rsidRPr="00DE64CF" w:rsidRDefault="00593C0B" w:rsidP="00E43E4A">
      <w:pPr>
        <w:pStyle w:val="oancuaDanhsach"/>
        <w:numPr>
          <w:ilvl w:val="2"/>
          <w:numId w:val="10"/>
        </w:numPr>
        <w:outlineLvl w:val="3"/>
        <w:rPr>
          <w:rFonts w:ascii="Times New Roman" w:hAnsi="Times New Roman" w:cs="Times New Roman"/>
          <w:b/>
          <w:sz w:val="24"/>
          <w:szCs w:val="24"/>
        </w:rPr>
      </w:pPr>
      <w:bookmarkStart w:id="81" w:name="_Toc518344049"/>
      <w:r w:rsidRPr="00DE64CF">
        <w:rPr>
          <w:rFonts w:ascii="Times New Roman" w:hAnsi="Times New Roman" w:cs="Times New Roman"/>
          <w:b/>
          <w:sz w:val="24"/>
          <w:szCs w:val="24"/>
        </w:rPr>
        <w:lastRenderedPageBreak/>
        <w:t xml:space="preserve">Tiếp nhận yêu cầu </w:t>
      </w:r>
      <w:proofErr w:type="gramStart"/>
      <w:r w:rsidRPr="00DE64CF">
        <w:rPr>
          <w:rFonts w:ascii="Times New Roman" w:hAnsi="Times New Roman" w:cs="Times New Roman"/>
          <w:b/>
          <w:sz w:val="24"/>
          <w:szCs w:val="24"/>
        </w:rPr>
        <w:t>“ Quản</w:t>
      </w:r>
      <w:proofErr w:type="gramEnd"/>
      <w:r w:rsidRPr="00DE64CF">
        <w:rPr>
          <w:rFonts w:ascii="Times New Roman" w:hAnsi="Times New Roman" w:cs="Times New Roman"/>
          <w:b/>
          <w:sz w:val="24"/>
          <w:szCs w:val="24"/>
        </w:rPr>
        <w:t xml:space="preserve"> lý thông tin nhân viên”</w:t>
      </w:r>
      <w:bookmarkEnd w:id="81"/>
    </w:p>
    <w:p w:rsidR="00593C0B" w:rsidRPr="00DE64CF" w:rsidRDefault="00593C0B" w:rsidP="00E43E4A">
      <w:pPr>
        <w:pStyle w:val="oancuaDanhsach"/>
        <w:numPr>
          <w:ilvl w:val="0"/>
          <w:numId w:val="12"/>
        </w:numPr>
        <w:ind w:left="1440"/>
        <w:rPr>
          <w:rFonts w:ascii="Times New Roman" w:hAnsi="Times New Roman" w:cs="Times New Roman"/>
          <w:sz w:val="24"/>
          <w:szCs w:val="24"/>
        </w:rPr>
      </w:pPr>
      <w:r w:rsidRPr="00DE64CF">
        <w:rPr>
          <w:rFonts w:ascii="Times New Roman" w:hAnsi="Times New Roman" w:cs="Times New Roman"/>
          <w:sz w:val="24"/>
          <w:szCs w:val="24"/>
        </w:rPr>
        <w:t>Thiết kế dữ liệu theo tính đúng đắn</w:t>
      </w:r>
    </w:p>
    <w:p w:rsidR="00593C0B" w:rsidRPr="00DE64CF" w:rsidRDefault="00593C0B" w:rsidP="00E43E4A">
      <w:pPr>
        <w:pStyle w:val="oancuaDanhsach"/>
        <w:numPr>
          <w:ilvl w:val="0"/>
          <w:numId w:val="6"/>
        </w:numPr>
        <w:rPr>
          <w:rFonts w:ascii="Times New Roman" w:hAnsi="Times New Roman" w:cs="Times New Roman"/>
          <w:sz w:val="24"/>
          <w:szCs w:val="24"/>
        </w:rPr>
      </w:pPr>
      <w:r w:rsidRPr="00DE64CF">
        <w:rPr>
          <w:rFonts w:ascii="Times New Roman" w:hAnsi="Times New Roman" w:cs="Times New Roman"/>
          <w:sz w:val="24"/>
          <w:szCs w:val="24"/>
        </w:rPr>
        <w:t>Các thuộc tính mới: SoDienThoai, DiaChiNV, ChucVu</w:t>
      </w:r>
    </w:p>
    <w:p w:rsidR="00593C0B" w:rsidRPr="00DE64CF" w:rsidRDefault="00593C0B" w:rsidP="00E43E4A">
      <w:pPr>
        <w:pStyle w:val="oancuaDanhsach"/>
        <w:numPr>
          <w:ilvl w:val="0"/>
          <w:numId w:val="6"/>
        </w:numPr>
        <w:rPr>
          <w:rFonts w:ascii="Times New Roman" w:hAnsi="Times New Roman" w:cs="Times New Roman"/>
          <w:sz w:val="24"/>
          <w:szCs w:val="24"/>
        </w:rPr>
      </w:pPr>
      <w:r w:rsidRPr="00DE64CF">
        <w:rPr>
          <w:rFonts w:ascii="Times New Roman" w:hAnsi="Times New Roman" w:cs="Times New Roman"/>
          <w:sz w:val="24"/>
          <w:szCs w:val="24"/>
        </w:rPr>
        <w:t>Thiết kế dữ liệu</w:t>
      </w:r>
    </w:p>
    <w:p w:rsidR="00593C0B" w:rsidRPr="00DE64CF" w:rsidRDefault="00593C0B" w:rsidP="00E43E4A">
      <w:pPr>
        <w:pStyle w:val="oancuaDanhsach"/>
        <w:numPr>
          <w:ilvl w:val="0"/>
          <w:numId w:val="23"/>
        </w:numPr>
        <w:ind w:left="2160"/>
        <w:rPr>
          <w:rFonts w:ascii="Times New Roman" w:hAnsi="Times New Roman" w:cs="Times New Roman"/>
          <w:sz w:val="24"/>
          <w:szCs w:val="24"/>
        </w:rPr>
      </w:pPr>
      <w:r w:rsidRPr="00DE64CF">
        <w:rPr>
          <w:rFonts w:ascii="Times New Roman" w:hAnsi="Times New Roman" w:cs="Times New Roman"/>
          <w:sz w:val="24"/>
          <w:szCs w:val="24"/>
        </w:rPr>
        <w:t>KHACHHANG (</w:t>
      </w:r>
      <w:r w:rsidRPr="00DE64CF">
        <w:rPr>
          <w:rFonts w:ascii="Times New Roman" w:hAnsi="Times New Roman" w:cs="Times New Roman"/>
          <w:sz w:val="24"/>
          <w:szCs w:val="24"/>
          <w:u w:val="single"/>
        </w:rPr>
        <w:t>MaKH</w:t>
      </w:r>
      <w:r w:rsidRPr="00DE64CF">
        <w:rPr>
          <w:rFonts w:ascii="Times New Roman" w:hAnsi="Times New Roman" w:cs="Times New Roman"/>
          <w:sz w:val="24"/>
          <w:szCs w:val="24"/>
        </w:rPr>
        <w:t>, TenKH, TenChuRe, TenCoDau, DiaChi, DienThoai, Email)</w:t>
      </w:r>
    </w:p>
    <w:p w:rsidR="00593C0B" w:rsidRPr="00DE64CF" w:rsidRDefault="00593C0B" w:rsidP="00E43E4A">
      <w:pPr>
        <w:pStyle w:val="oancuaDanhsach"/>
        <w:numPr>
          <w:ilvl w:val="0"/>
          <w:numId w:val="23"/>
        </w:numPr>
        <w:ind w:left="2160"/>
        <w:rPr>
          <w:rFonts w:ascii="Times New Roman" w:hAnsi="Times New Roman" w:cs="Times New Roman"/>
          <w:sz w:val="24"/>
          <w:szCs w:val="24"/>
        </w:rPr>
      </w:pPr>
      <w:r w:rsidRPr="00DE64CF">
        <w:rPr>
          <w:rFonts w:ascii="Times New Roman" w:hAnsi="Times New Roman" w:cs="Times New Roman"/>
          <w:sz w:val="24"/>
          <w:szCs w:val="24"/>
        </w:rPr>
        <w:t>NHANVIEN (</w:t>
      </w:r>
      <w:r w:rsidRPr="00DE64CF">
        <w:rPr>
          <w:rFonts w:ascii="Times New Roman" w:hAnsi="Times New Roman" w:cs="Times New Roman"/>
          <w:sz w:val="24"/>
          <w:szCs w:val="24"/>
          <w:u w:val="single"/>
        </w:rPr>
        <w:t>MaNV</w:t>
      </w:r>
      <w:r w:rsidRPr="00DE64CF">
        <w:rPr>
          <w:rFonts w:ascii="Times New Roman" w:hAnsi="Times New Roman" w:cs="Times New Roman"/>
          <w:sz w:val="24"/>
          <w:szCs w:val="24"/>
        </w:rPr>
        <w:t>, TenNV, SoDienThoai, DiaChiNV, ChucVu, Ca, MaSanh)</w:t>
      </w:r>
    </w:p>
    <w:p w:rsidR="00593C0B" w:rsidRPr="00DE64CF" w:rsidRDefault="00593C0B" w:rsidP="00E43E4A">
      <w:pPr>
        <w:pStyle w:val="oancuaDanhsach"/>
        <w:numPr>
          <w:ilvl w:val="0"/>
          <w:numId w:val="23"/>
        </w:numPr>
        <w:ind w:left="2160"/>
        <w:rPr>
          <w:rFonts w:ascii="Times New Roman" w:hAnsi="Times New Roman" w:cs="Times New Roman"/>
          <w:sz w:val="24"/>
          <w:szCs w:val="24"/>
        </w:rPr>
      </w:pPr>
      <w:r w:rsidRPr="00DE64CF">
        <w:rPr>
          <w:rFonts w:ascii="Times New Roman" w:hAnsi="Times New Roman" w:cs="Times New Roman"/>
          <w:sz w:val="24"/>
          <w:szCs w:val="24"/>
        </w:rPr>
        <w:t xml:space="preserve">SANH </w:t>
      </w:r>
      <w:r w:rsidRPr="00DE64CF">
        <w:rPr>
          <w:rFonts w:ascii="Times New Roman" w:hAnsi="Times New Roman" w:cs="Times New Roman"/>
          <w:sz w:val="24"/>
          <w:szCs w:val="24"/>
          <w:u w:val="single"/>
        </w:rPr>
        <w:t>(MaSanh</w:t>
      </w:r>
      <w:r w:rsidRPr="00DE64CF">
        <w:rPr>
          <w:rFonts w:ascii="Times New Roman" w:hAnsi="Times New Roman" w:cs="Times New Roman"/>
          <w:sz w:val="24"/>
          <w:szCs w:val="24"/>
        </w:rPr>
        <w:t>, LoaiSanh, TenSanh)</w:t>
      </w:r>
    </w:p>
    <w:p w:rsidR="00593C0B" w:rsidRPr="00DE64CF" w:rsidRDefault="00593C0B" w:rsidP="00E43E4A">
      <w:pPr>
        <w:pStyle w:val="oancuaDanhsach"/>
        <w:numPr>
          <w:ilvl w:val="0"/>
          <w:numId w:val="23"/>
        </w:numPr>
        <w:ind w:left="2160"/>
        <w:rPr>
          <w:rFonts w:ascii="Times New Roman" w:hAnsi="Times New Roman" w:cs="Times New Roman"/>
          <w:sz w:val="24"/>
          <w:szCs w:val="24"/>
        </w:rPr>
      </w:pPr>
      <w:r w:rsidRPr="00DE64CF">
        <w:rPr>
          <w:rFonts w:ascii="Times New Roman" w:hAnsi="Times New Roman" w:cs="Times New Roman"/>
          <w:sz w:val="24"/>
          <w:szCs w:val="24"/>
        </w:rPr>
        <w:t xml:space="preserve">THOIGIAN </w:t>
      </w:r>
      <w:r w:rsidRPr="00DE64CF">
        <w:rPr>
          <w:rFonts w:ascii="Times New Roman" w:hAnsi="Times New Roman" w:cs="Times New Roman"/>
          <w:sz w:val="24"/>
          <w:szCs w:val="24"/>
          <w:u w:val="single"/>
        </w:rPr>
        <w:t>(MaTg</w:t>
      </w:r>
      <w:r w:rsidRPr="00DE64CF">
        <w:rPr>
          <w:rFonts w:ascii="Times New Roman" w:hAnsi="Times New Roman" w:cs="Times New Roman"/>
          <w:sz w:val="24"/>
          <w:szCs w:val="24"/>
        </w:rPr>
        <w:t>, NgayLap, NgayToChuc)</w:t>
      </w:r>
    </w:p>
    <w:p w:rsidR="00593C0B" w:rsidRPr="00DE64CF" w:rsidRDefault="00593C0B" w:rsidP="00E43E4A">
      <w:pPr>
        <w:pStyle w:val="oancuaDanhsach"/>
        <w:numPr>
          <w:ilvl w:val="0"/>
          <w:numId w:val="23"/>
        </w:numPr>
        <w:ind w:left="2160"/>
        <w:rPr>
          <w:rFonts w:ascii="Times New Roman" w:hAnsi="Times New Roman" w:cs="Times New Roman"/>
          <w:sz w:val="24"/>
          <w:szCs w:val="24"/>
        </w:rPr>
      </w:pPr>
      <w:r w:rsidRPr="00DE64CF">
        <w:rPr>
          <w:rFonts w:ascii="Times New Roman" w:hAnsi="Times New Roman" w:cs="Times New Roman"/>
          <w:sz w:val="24"/>
          <w:szCs w:val="24"/>
        </w:rPr>
        <w:t xml:space="preserve">HOPDONG </w:t>
      </w:r>
      <w:r w:rsidRPr="00DE64CF">
        <w:rPr>
          <w:rFonts w:ascii="Times New Roman" w:hAnsi="Times New Roman" w:cs="Times New Roman"/>
          <w:sz w:val="24"/>
          <w:szCs w:val="24"/>
          <w:u w:val="single"/>
        </w:rPr>
        <w:t>(MaHopDong</w:t>
      </w:r>
      <w:r w:rsidRPr="00DE64CF">
        <w:rPr>
          <w:rFonts w:ascii="Times New Roman" w:hAnsi="Times New Roman" w:cs="Times New Roman"/>
          <w:sz w:val="24"/>
          <w:szCs w:val="24"/>
        </w:rPr>
        <w:t>, MaKH, MaTg, MaNV, MaSanh, TienCoc, MaThucDon, MaDichVu, SoLuongBan, SoLuongNV, Ca)</w:t>
      </w:r>
    </w:p>
    <w:p w:rsidR="00593C0B" w:rsidRPr="00DE64CF" w:rsidRDefault="00593C0B" w:rsidP="00E43E4A">
      <w:pPr>
        <w:pStyle w:val="oancuaDanhsach"/>
        <w:numPr>
          <w:ilvl w:val="0"/>
          <w:numId w:val="23"/>
        </w:numPr>
        <w:ind w:left="2160"/>
        <w:rPr>
          <w:rFonts w:ascii="Times New Roman" w:hAnsi="Times New Roman" w:cs="Times New Roman"/>
          <w:sz w:val="24"/>
          <w:szCs w:val="24"/>
        </w:rPr>
      </w:pPr>
      <w:r w:rsidRPr="00DE64CF">
        <w:rPr>
          <w:rFonts w:ascii="Times New Roman" w:hAnsi="Times New Roman" w:cs="Times New Roman"/>
          <w:sz w:val="24"/>
          <w:szCs w:val="24"/>
        </w:rPr>
        <w:t>THUCDON (</w:t>
      </w:r>
      <w:r w:rsidRPr="00DE64CF">
        <w:rPr>
          <w:rFonts w:ascii="Times New Roman" w:hAnsi="Times New Roman" w:cs="Times New Roman"/>
          <w:sz w:val="24"/>
          <w:szCs w:val="24"/>
          <w:u w:val="single"/>
        </w:rPr>
        <w:t>MaThucDon</w:t>
      </w:r>
      <w:r w:rsidRPr="00DE64CF">
        <w:rPr>
          <w:rFonts w:ascii="Times New Roman" w:hAnsi="Times New Roman" w:cs="Times New Roman"/>
          <w:sz w:val="24"/>
          <w:szCs w:val="24"/>
        </w:rPr>
        <w:t>, MonKhaiVi, MonChinh1, MonChinh2, MonChinh3, MonChinh4, Lau, TrangMieng, Bia, NuocNgot, GiaThucDon)</w:t>
      </w:r>
    </w:p>
    <w:p w:rsidR="00593C0B" w:rsidRPr="00DE64CF" w:rsidRDefault="00593C0B" w:rsidP="00E43E4A">
      <w:pPr>
        <w:pStyle w:val="oancuaDanhsach"/>
        <w:numPr>
          <w:ilvl w:val="0"/>
          <w:numId w:val="23"/>
        </w:numPr>
        <w:ind w:left="2160"/>
        <w:rPr>
          <w:rFonts w:ascii="Times New Roman" w:hAnsi="Times New Roman" w:cs="Times New Roman"/>
          <w:sz w:val="24"/>
          <w:szCs w:val="24"/>
        </w:rPr>
      </w:pPr>
      <w:r w:rsidRPr="00DE64CF">
        <w:rPr>
          <w:rFonts w:ascii="Times New Roman" w:hAnsi="Times New Roman" w:cs="Times New Roman"/>
          <w:sz w:val="24"/>
          <w:szCs w:val="24"/>
        </w:rPr>
        <w:t>DICHVU (</w:t>
      </w:r>
      <w:r w:rsidRPr="00DE64CF">
        <w:rPr>
          <w:rFonts w:ascii="Times New Roman" w:hAnsi="Times New Roman" w:cs="Times New Roman"/>
          <w:sz w:val="24"/>
          <w:szCs w:val="24"/>
          <w:u w:val="single"/>
        </w:rPr>
        <w:t>MaDichVu</w:t>
      </w:r>
      <w:r w:rsidRPr="00DE64CF">
        <w:rPr>
          <w:rFonts w:ascii="Times New Roman" w:hAnsi="Times New Roman" w:cs="Times New Roman"/>
          <w:sz w:val="24"/>
          <w:szCs w:val="24"/>
        </w:rPr>
        <w:t>, Ruou, BanhKem, MC, BanNhac, CaSi, DJ, GiaDichVu)</w:t>
      </w:r>
    </w:p>
    <w:p w:rsidR="00593C0B" w:rsidRPr="00DE64CF" w:rsidRDefault="00593C0B" w:rsidP="00E43E4A">
      <w:pPr>
        <w:pStyle w:val="oancuaDanhsach"/>
        <w:numPr>
          <w:ilvl w:val="0"/>
          <w:numId w:val="23"/>
        </w:numPr>
        <w:ind w:left="2160"/>
        <w:rPr>
          <w:rFonts w:ascii="Times New Roman" w:hAnsi="Times New Roman" w:cs="Times New Roman"/>
          <w:sz w:val="24"/>
          <w:szCs w:val="24"/>
        </w:rPr>
      </w:pPr>
      <w:r w:rsidRPr="00DE64CF">
        <w:rPr>
          <w:rFonts w:ascii="Times New Roman" w:hAnsi="Times New Roman" w:cs="Times New Roman"/>
          <w:sz w:val="24"/>
          <w:szCs w:val="24"/>
        </w:rPr>
        <w:t>HOADON (</w:t>
      </w:r>
      <w:r w:rsidRPr="00DE64CF">
        <w:rPr>
          <w:rFonts w:ascii="Times New Roman" w:hAnsi="Times New Roman" w:cs="Times New Roman"/>
          <w:sz w:val="24"/>
          <w:szCs w:val="24"/>
          <w:u w:val="single"/>
        </w:rPr>
        <w:t>MaHD</w:t>
      </w:r>
      <w:r w:rsidRPr="00DE64CF">
        <w:rPr>
          <w:rFonts w:ascii="Times New Roman" w:hAnsi="Times New Roman" w:cs="Times New Roman"/>
          <w:sz w:val="24"/>
          <w:szCs w:val="24"/>
        </w:rPr>
        <w:t>, NgayLapHD, MaHopDong, TienThucDon, TienDichVu, TienSanh, TienPhat, TongTienHD, ConLai)</w:t>
      </w:r>
    </w:p>
    <w:p w:rsidR="00593C0B" w:rsidRPr="00DE64CF" w:rsidRDefault="00593C0B" w:rsidP="00E43E4A">
      <w:pPr>
        <w:pStyle w:val="oancuaDanhsach"/>
        <w:numPr>
          <w:ilvl w:val="0"/>
          <w:numId w:val="23"/>
        </w:numPr>
        <w:ind w:left="2160"/>
        <w:rPr>
          <w:rFonts w:ascii="Times New Roman" w:hAnsi="Times New Roman" w:cs="Times New Roman"/>
          <w:sz w:val="24"/>
          <w:szCs w:val="24"/>
        </w:rPr>
      </w:pPr>
      <w:r w:rsidRPr="00DE64CF">
        <w:rPr>
          <w:rFonts w:ascii="Times New Roman" w:hAnsi="Times New Roman" w:cs="Times New Roman"/>
          <w:sz w:val="24"/>
          <w:szCs w:val="24"/>
        </w:rPr>
        <w:t>THAMSO (SoLuongBanToiDa, DonGiaToiThieu, GhiChu, TiSoPhat, TienCocToiThieu, ApDungPhat)</w:t>
      </w:r>
    </w:p>
    <w:p w:rsidR="00593C0B" w:rsidRPr="00DE64CF" w:rsidRDefault="00593C0B" w:rsidP="00E43E4A">
      <w:pPr>
        <w:pStyle w:val="oancuaDanhsach"/>
        <w:numPr>
          <w:ilvl w:val="0"/>
          <w:numId w:val="12"/>
        </w:numPr>
        <w:ind w:left="1440"/>
        <w:jc w:val="both"/>
        <w:rPr>
          <w:rFonts w:ascii="Times New Roman" w:hAnsi="Times New Roman" w:cs="Times New Roman"/>
          <w:sz w:val="24"/>
          <w:szCs w:val="24"/>
        </w:rPr>
      </w:pPr>
      <w:r w:rsidRPr="00DE64CF">
        <w:rPr>
          <w:rFonts w:ascii="Times New Roman" w:hAnsi="Times New Roman" w:cs="Times New Roman"/>
          <w:sz w:val="24"/>
          <w:szCs w:val="24"/>
        </w:rPr>
        <w:t>Thiết kế dữ liệu theo tính tiến hoá: không thay đổi</w:t>
      </w:r>
    </w:p>
    <w:p w:rsidR="004051BC" w:rsidRDefault="00593C0B" w:rsidP="004051BC">
      <w:pPr>
        <w:ind w:left="1440"/>
        <w:jc w:val="both"/>
        <w:rPr>
          <w:sz w:val="24"/>
          <w:szCs w:val="24"/>
        </w:rPr>
      </w:pPr>
      <w:ins w:id="82" w:author="THU THIEN" w:date="2018-07-02T01:55:00Z">
        <w:r>
          <w:rPr>
            <w:noProof/>
          </w:rPr>
          <w:lastRenderedPageBreak/>
          <w:drawing>
            <wp:inline distT="0" distB="0" distL="0" distR="0" wp14:anchorId="35D4DE9B" wp14:editId="426CC011">
              <wp:extent cx="4594225" cy="4038268"/>
              <wp:effectExtent l="0" t="0" r="0" b="635"/>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598" t="18476" r="59890" b="18705"/>
                      <a:stretch/>
                    </pic:blipFill>
                    <pic:spPr bwMode="auto">
                      <a:xfrm>
                        <a:off x="0" y="0"/>
                        <a:ext cx="4625675" cy="4065912"/>
                      </a:xfrm>
                      <a:prstGeom prst="rect">
                        <a:avLst/>
                      </a:prstGeom>
                      <a:ln>
                        <a:noFill/>
                      </a:ln>
                      <a:extLst>
                        <a:ext uri="{53640926-AAD7-44D8-BBD7-CCE9431645EC}">
                          <a14:shadowObscured xmlns:a14="http://schemas.microsoft.com/office/drawing/2010/main"/>
                        </a:ext>
                      </a:extLst>
                    </pic:spPr>
                  </pic:pic>
                </a:graphicData>
              </a:graphic>
            </wp:inline>
          </w:drawing>
        </w:r>
      </w:ins>
    </w:p>
    <w:p w:rsidR="00106AB4" w:rsidRPr="00DE64CF" w:rsidRDefault="00106AB4" w:rsidP="00E43E4A">
      <w:pPr>
        <w:pStyle w:val="oancuaDanhsach"/>
        <w:numPr>
          <w:ilvl w:val="2"/>
          <w:numId w:val="10"/>
        </w:numPr>
        <w:jc w:val="both"/>
        <w:outlineLvl w:val="3"/>
        <w:rPr>
          <w:rFonts w:ascii="Times New Roman" w:hAnsi="Times New Roman" w:cs="Times New Roman"/>
          <w:b/>
          <w:sz w:val="24"/>
          <w:szCs w:val="24"/>
        </w:rPr>
      </w:pPr>
      <w:bookmarkStart w:id="83" w:name="_Toc518344050"/>
      <w:r w:rsidRPr="00DE64CF">
        <w:rPr>
          <w:rFonts w:ascii="Times New Roman" w:hAnsi="Times New Roman" w:cs="Times New Roman"/>
          <w:b/>
          <w:noProof/>
          <w:sz w:val="24"/>
          <w:szCs w:val="24"/>
        </w:rPr>
        <w:t>Tiếp nhận yêu cầu “Tra cứu thông tin”</w:t>
      </w:r>
      <w:bookmarkEnd w:id="83"/>
    </w:p>
    <w:p w:rsidR="00106AB4" w:rsidRPr="00DE64CF" w:rsidRDefault="00106AB4" w:rsidP="00106AB4">
      <w:pPr>
        <w:pStyle w:val="oancuaDanhsach"/>
        <w:ind w:left="1440"/>
        <w:rPr>
          <w:rFonts w:ascii="Times New Roman" w:hAnsi="Times New Roman" w:cs="Times New Roman"/>
          <w:noProof/>
          <w:sz w:val="24"/>
          <w:szCs w:val="24"/>
        </w:rPr>
      </w:pPr>
      <w:r w:rsidRPr="00DE64CF">
        <w:rPr>
          <w:rFonts w:ascii="Times New Roman" w:hAnsi="Times New Roman" w:cs="Times New Roman"/>
          <w:noProof/>
          <w:sz w:val="24"/>
          <w:szCs w:val="24"/>
        </w:rPr>
        <w:t>Dữ liệu không thay đổi</w:t>
      </w:r>
    </w:p>
    <w:p w:rsidR="00106AB4" w:rsidRPr="00DE64CF" w:rsidRDefault="00106AB4" w:rsidP="00106AB4">
      <w:pPr>
        <w:pStyle w:val="oancuaDanhsach"/>
        <w:ind w:left="1440"/>
        <w:rPr>
          <w:rFonts w:ascii="Times New Roman" w:hAnsi="Times New Roman" w:cs="Times New Roman"/>
          <w:noProof/>
          <w:sz w:val="24"/>
          <w:szCs w:val="24"/>
        </w:rPr>
      </w:pPr>
    </w:p>
    <w:p w:rsidR="00106AB4" w:rsidRPr="00DE64CF" w:rsidRDefault="00106AB4" w:rsidP="00E43E4A">
      <w:pPr>
        <w:pStyle w:val="oancuaDanhsach"/>
        <w:numPr>
          <w:ilvl w:val="2"/>
          <w:numId w:val="10"/>
        </w:numPr>
        <w:outlineLvl w:val="3"/>
        <w:rPr>
          <w:rFonts w:ascii="Times New Roman" w:hAnsi="Times New Roman" w:cs="Times New Roman"/>
          <w:b/>
          <w:sz w:val="24"/>
          <w:szCs w:val="24"/>
        </w:rPr>
      </w:pPr>
      <w:bookmarkStart w:id="84" w:name="_Toc518344051"/>
      <w:r w:rsidRPr="00DE64CF">
        <w:rPr>
          <w:rFonts w:ascii="Times New Roman" w:hAnsi="Times New Roman" w:cs="Times New Roman"/>
          <w:b/>
          <w:noProof/>
          <w:sz w:val="24"/>
          <w:szCs w:val="24"/>
        </w:rPr>
        <w:t>Tiếp nhận yêu cầu “Lập báo cáo &amp; báo cáo doanh thu”</w:t>
      </w:r>
      <w:bookmarkEnd w:id="84"/>
    </w:p>
    <w:p w:rsidR="00106AB4" w:rsidRPr="00DE64CF" w:rsidRDefault="00106AB4" w:rsidP="00E43E4A">
      <w:pPr>
        <w:pStyle w:val="oancuaDanhsach"/>
        <w:numPr>
          <w:ilvl w:val="0"/>
          <w:numId w:val="12"/>
        </w:numPr>
        <w:ind w:left="1440"/>
        <w:rPr>
          <w:rFonts w:ascii="Times New Roman" w:hAnsi="Times New Roman" w:cs="Times New Roman"/>
          <w:sz w:val="24"/>
          <w:szCs w:val="24"/>
        </w:rPr>
      </w:pPr>
      <w:r w:rsidRPr="00DE64CF">
        <w:rPr>
          <w:rFonts w:ascii="Times New Roman" w:hAnsi="Times New Roman" w:cs="Times New Roman"/>
          <w:noProof/>
          <w:sz w:val="24"/>
          <w:szCs w:val="24"/>
        </w:rPr>
        <w:t>Thiết kế dữ liệu theo tính đúng đắn</w:t>
      </w:r>
    </w:p>
    <w:p w:rsidR="00106AB4" w:rsidRPr="00DE64CF" w:rsidRDefault="00106AB4" w:rsidP="00E43E4A">
      <w:pPr>
        <w:pStyle w:val="oancuaDanhsach"/>
        <w:numPr>
          <w:ilvl w:val="0"/>
          <w:numId w:val="6"/>
        </w:numPr>
        <w:rPr>
          <w:rFonts w:ascii="Times New Roman" w:hAnsi="Times New Roman" w:cs="Times New Roman"/>
          <w:sz w:val="24"/>
          <w:szCs w:val="24"/>
        </w:rPr>
      </w:pPr>
      <w:r w:rsidRPr="00DE64CF">
        <w:rPr>
          <w:rFonts w:ascii="Times New Roman" w:hAnsi="Times New Roman" w:cs="Times New Roman"/>
          <w:noProof/>
          <w:sz w:val="24"/>
          <w:szCs w:val="24"/>
        </w:rPr>
        <w:t>Các thuộc tính mới: NgayLapBaoCao, Thang, SoLuongTiec, DoanhThu</w:t>
      </w:r>
    </w:p>
    <w:p w:rsidR="00106AB4" w:rsidRPr="00DE64CF" w:rsidRDefault="00106AB4" w:rsidP="00E43E4A">
      <w:pPr>
        <w:pStyle w:val="oancuaDanhsach"/>
        <w:numPr>
          <w:ilvl w:val="0"/>
          <w:numId w:val="6"/>
        </w:numPr>
        <w:rPr>
          <w:rFonts w:ascii="Times New Roman" w:hAnsi="Times New Roman" w:cs="Times New Roman"/>
          <w:sz w:val="24"/>
          <w:szCs w:val="24"/>
        </w:rPr>
      </w:pPr>
      <w:r w:rsidRPr="00DE64CF">
        <w:rPr>
          <w:rFonts w:ascii="Times New Roman" w:hAnsi="Times New Roman" w:cs="Times New Roman"/>
          <w:sz w:val="24"/>
          <w:szCs w:val="24"/>
        </w:rPr>
        <w:t>Thiết kế dữ liệu:</w:t>
      </w:r>
    </w:p>
    <w:p w:rsidR="00106AB4" w:rsidRPr="00DE64CF" w:rsidRDefault="00106AB4" w:rsidP="00E43E4A">
      <w:pPr>
        <w:pStyle w:val="oancuaDanhsach"/>
        <w:numPr>
          <w:ilvl w:val="0"/>
          <w:numId w:val="24"/>
        </w:numPr>
        <w:ind w:left="2160"/>
        <w:rPr>
          <w:rFonts w:ascii="Times New Roman" w:hAnsi="Times New Roman" w:cs="Times New Roman"/>
          <w:sz w:val="24"/>
          <w:szCs w:val="24"/>
        </w:rPr>
      </w:pPr>
      <w:r w:rsidRPr="00DE64CF">
        <w:rPr>
          <w:rFonts w:ascii="Times New Roman" w:hAnsi="Times New Roman" w:cs="Times New Roman"/>
          <w:sz w:val="24"/>
          <w:szCs w:val="24"/>
        </w:rPr>
        <w:t>KHACHHANG (</w:t>
      </w:r>
      <w:r w:rsidRPr="00DE64CF">
        <w:rPr>
          <w:rFonts w:ascii="Times New Roman" w:hAnsi="Times New Roman" w:cs="Times New Roman"/>
          <w:sz w:val="24"/>
          <w:szCs w:val="24"/>
          <w:u w:val="single"/>
        </w:rPr>
        <w:t>MaKH</w:t>
      </w:r>
      <w:r w:rsidRPr="00DE64CF">
        <w:rPr>
          <w:rFonts w:ascii="Times New Roman" w:hAnsi="Times New Roman" w:cs="Times New Roman"/>
          <w:sz w:val="24"/>
          <w:szCs w:val="24"/>
        </w:rPr>
        <w:t>, TenKH, TenChuRe, TenCoDau, DiaChi, DienThoai, Email)</w:t>
      </w:r>
    </w:p>
    <w:p w:rsidR="00106AB4" w:rsidRPr="00DE64CF" w:rsidRDefault="00106AB4" w:rsidP="00E43E4A">
      <w:pPr>
        <w:pStyle w:val="oancuaDanhsach"/>
        <w:numPr>
          <w:ilvl w:val="0"/>
          <w:numId w:val="24"/>
        </w:numPr>
        <w:ind w:left="2160"/>
        <w:rPr>
          <w:rFonts w:ascii="Times New Roman" w:hAnsi="Times New Roman" w:cs="Times New Roman"/>
          <w:sz w:val="24"/>
          <w:szCs w:val="24"/>
        </w:rPr>
      </w:pPr>
      <w:r w:rsidRPr="00DE64CF">
        <w:rPr>
          <w:rFonts w:ascii="Times New Roman" w:hAnsi="Times New Roman" w:cs="Times New Roman"/>
          <w:sz w:val="24"/>
          <w:szCs w:val="24"/>
        </w:rPr>
        <w:t>NHANVIEN (</w:t>
      </w:r>
      <w:r w:rsidRPr="00DE64CF">
        <w:rPr>
          <w:rFonts w:ascii="Times New Roman" w:hAnsi="Times New Roman" w:cs="Times New Roman"/>
          <w:sz w:val="24"/>
          <w:szCs w:val="24"/>
          <w:u w:val="single"/>
        </w:rPr>
        <w:t>MaNV</w:t>
      </w:r>
      <w:r w:rsidRPr="00DE64CF">
        <w:rPr>
          <w:rFonts w:ascii="Times New Roman" w:hAnsi="Times New Roman" w:cs="Times New Roman"/>
          <w:sz w:val="24"/>
          <w:szCs w:val="24"/>
        </w:rPr>
        <w:t>, TenNV, SoDienThoai, DiaChiNV, ChucVu, Ca, MaSanh)</w:t>
      </w:r>
    </w:p>
    <w:p w:rsidR="00106AB4" w:rsidRPr="00DE64CF" w:rsidRDefault="00106AB4" w:rsidP="00E43E4A">
      <w:pPr>
        <w:pStyle w:val="oancuaDanhsach"/>
        <w:numPr>
          <w:ilvl w:val="0"/>
          <w:numId w:val="24"/>
        </w:numPr>
        <w:ind w:left="2160"/>
        <w:rPr>
          <w:rFonts w:ascii="Times New Roman" w:hAnsi="Times New Roman" w:cs="Times New Roman"/>
          <w:sz w:val="24"/>
          <w:szCs w:val="24"/>
        </w:rPr>
      </w:pPr>
      <w:r w:rsidRPr="00DE64CF">
        <w:rPr>
          <w:rFonts w:ascii="Times New Roman" w:hAnsi="Times New Roman" w:cs="Times New Roman"/>
          <w:sz w:val="24"/>
          <w:szCs w:val="24"/>
        </w:rPr>
        <w:t>SANH (</w:t>
      </w:r>
      <w:r w:rsidRPr="00DE64CF">
        <w:rPr>
          <w:rFonts w:ascii="Times New Roman" w:hAnsi="Times New Roman" w:cs="Times New Roman"/>
          <w:sz w:val="24"/>
          <w:szCs w:val="24"/>
          <w:u w:val="single"/>
        </w:rPr>
        <w:t>MaSanh</w:t>
      </w:r>
      <w:r w:rsidRPr="00DE64CF">
        <w:rPr>
          <w:rFonts w:ascii="Times New Roman" w:hAnsi="Times New Roman" w:cs="Times New Roman"/>
          <w:sz w:val="24"/>
          <w:szCs w:val="24"/>
        </w:rPr>
        <w:t>, LoaiSanh, TenSanh)</w:t>
      </w:r>
    </w:p>
    <w:p w:rsidR="00106AB4" w:rsidRPr="00DE64CF" w:rsidRDefault="00106AB4" w:rsidP="00E43E4A">
      <w:pPr>
        <w:pStyle w:val="oancuaDanhsach"/>
        <w:numPr>
          <w:ilvl w:val="0"/>
          <w:numId w:val="24"/>
        </w:numPr>
        <w:ind w:left="2160"/>
        <w:rPr>
          <w:rFonts w:ascii="Times New Roman" w:hAnsi="Times New Roman" w:cs="Times New Roman"/>
          <w:sz w:val="24"/>
          <w:szCs w:val="24"/>
        </w:rPr>
      </w:pPr>
      <w:r w:rsidRPr="00DE64CF">
        <w:rPr>
          <w:rFonts w:ascii="Times New Roman" w:hAnsi="Times New Roman" w:cs="Times New Roman"/>
          <w:sz w:val="24"/>
          <w:szCs w:val="24"/>
        </w:rPr>
        <w:t>THOIGIAN (</w:t>
      </w:r>
      <w:r w:rsidRPr="00DE64CF">
        <w:rPr>
          <w:rFonts w:ascii="Times New Roman" w:hAnsi="Times New Roman" w:cs="Times New Roman"/>
          <w:sz w:val="24"/>
          <w:szCs w:val="24"/>
          <w:u w:val="single"/>
        </w:rPr>
        <w:t>MaTg</w:t>
      </w:r>
      <w:r w:rsidRPr="00DE64CF">
        <w:rPr>
          <w:rFonts w:ascii="Times New Roman" w:hAnsi="Times New Roman" w:cs="Times New Roman"/>
          <w:sz w:val="24"/>
          <w:szCs w:val="24"/>
        </w:rPr>
        <w:t>, NgayLap, NgayToChuc)</w:t>
      </w:r>
    </w:p>
    <w:p w:rsidR="00106AB4" w:rsidRPr="00DE64CF" w:rsidRDefault="00106AB4" w:rsidP="00E43E4A">
      <w:pPr>
        <w:pStyle w:val="oancuaDanhsach"/>
        <w:numPr>
          <w:ilvl w:val="0"/>
          <w:numId w:val="24"/>
        </w:numPr>
        <w:ind w:left="2160"/>
        <w:rPr>
          <w:rFonts w:ascii="Times New Roman" w:hAnsi="Times New Roman" w:cs="Times New Roman"/>
          <w:sz w:val="24"/>
          <w:szCs w:val="24"/>
        </w:rPr>
      </w:pPr>
      <w:r w:rsidRPr="00DE64CF">
        <w:rPr>
          <w:rFonts w:ascii="Times New Roman" w:hAnsi="Times New Roman" w:cs="Times New Roman"/>
          <w:sz w:val="24"/>
          <w:szCs w:val="24"/>
        </w:rPr>
        <w:t xml:space="preserve">HOPDONG </w:t>
      </w:r>
      <w:r w:rsidRPr="00DE64CF">
        <w:rPr>
          <w:rFonts w:ascii="Times New Roman" w:hAnsi="Times New Roman" w:cs="Times New Roman"/>
          <w:sz w:val="24"/>
          <w:szCs w:val="24"/>
          <w:u w:val="single"/>
        </w:rPr>
        <w:t>(MaHopDong</w:t>
      </w:r>
      <w:r w:rsidRPr="00DE64CF">
        <w:rPr>
          <w:rFonts w:ascii="Times New Roman" w:hAnsi="Times New Roman" w:cs="Times New Roman"/>
          <w:sz w:val="24"/>
          <w:szCs w:val="24"/>
        </w:rPr>
        <w:t>, MaKH, MaTg, MaNV, MaSanh, TienCoc, MaThucDon, MaDichVu, SoLuongBan, SoLuongNV, Ca)</w:t>
      </w:r>
    </w:p>
    <w:p w:rsidR="00106AB4" w:rsidRPr="00DE64CF" w:rsidRDefault="00106AB4" w:rsidP="00E43E4A">
      <w:pPr>
        <w:pStyle w:val="oancuaDanhsach"/>
        <w:numPr>
          <w:ilvl w:val="0"/>
          <w:numId w:val="24"/>
        </w:numPr>
        <w:ind w:left="2160"/>
        <w:rPr>
          <w:rFonts w:ascii="Times New Roman" w:hAnsi="Times New Roman" w:cs="Times New Roman"/>
          <w:sz w:val="24"/>
          <w:szCs w:val="24"/>
        </w:rPr>
      </w:pPr>
      <w:r w:rsidRPr="00DE64CF">
        <w:rPr>
          <w:rFonts w:ascii="Times New Roman" w:hAnsi="Times New Roman" w:cs="Times New Roman"/>
          <w:sz w:val="24"/>
          <w:szCs w:val="24"/>
        </w:rPr>
        <w:t>THUCDON (</w:t>
      </w:r>
      <w:r w:rsidRPr="00DE64CF">
        <w:rPr>
          <w:rFonts w:ascii="Times New Roman" w:hAnsi="Times New Roman" w:cs="Times New Roman"/>
          <w:sz w:val="24"/>
          <w:szCs w:val="24"/>
          <w:u w:val="single"/>
        </w:rPr>
        <w:t>MaThucDon</w:t>
      </w:r>
      <w:r w:rsidRPr="00DE64CF">
        <w:rPr>
          <w:rFonts w:ascii="Times New Roman" w:hAnsi="Times New Roman" w:cs="Times New Roman"/>
          <w:sz w:val="24"/>
          <w:szCs w:val="24"/>
        </w:rPr>
        <w:t>, MonKhaiVi, MonChinh1, MonChinh2, MonChinh3, MonChinh4, Lau, TrangMieng, Bia, NuocNgot, GiaThucDon)</w:t>
      </w:r>
    </w:p>
    <w:p w:rsidR="00106AB4" w:rsidRPr="00DE64CF" w:rsidRDefault="00106AB4" w:rsidP="00E43E4A">
      <w:pPr>
        <w:pStyle w:val="oancuaDanhsach"/>
        <w:numPr>
          <w:ilvl w:val="0"/>
          <w:numId w:val="24"/>
        </w:numPr>
        <w:ind w:left="2160"/>
        <w:rPr>
          <w:rFonts w:ascii="Times New Roman" w:hAnsi="Times New Roman" w:cs="Times New Roman"/>
          <w:sz w:val="24"/>
          <w:szCs w:val="24"/>
        </w:rPr>
      </w:pPr>
      <w:r w:rsidRPr="00DE64CF">
        <w:rPr>
          <w:rFonts w:ascii="Times New Roman" w:hAnsi="Times New Roman" w:cs="Times New Roman"/>
          <w:sz w:val="24"/>
          <w:szCs w:val="24"/>
        </w:rPr>
        <w:t>DICHVU (</w:t>
      </w:r>
      <w:r w:rsidRPr="00DE64CF">
        <w:rPr>
          <w:rFonts w:ascii="Times New Roman" w:hAnsi="Times New Roman" w:cs="Times New Roman"/>
          <w:sz w:val="24"/>
          <w:szCs w:val="24"/>
          <w:u w:val="single"/>
        </w:rPr>
        <w:t>MaDichVu</w:t>
      </w:r>
      <w:r w:rsidRPr="00DE64CF">
        <w:rPr>
          <w:rFonts w:ascii="Times New Roman" w:hAnsi="Times New Roman" w:cs="Times New Roman"/>
          <w:sz w:val="24"/>
          <w:szCs w:val="24"/>
        </w:rPr>
        <w:t>, Ruou, BanhKem, MC, BanNhac, CaSi, DJ, GiaDichVu)</w:t>
      </w:r>
    </w:p>
    <w:p w:rsidR="00106AB4" w:rsidRPr="00DE64CF" w:rsidRDefault="00106AB4" w:rsidP="00E43E4A">
      <w:pPr>
        <w:pStyle w:val="oancuaDanhsach"/>
        <w:numPr>
          <w:ilvl w:val="0"/>
          <w:numId w:val="24"/>
        </w:numPr>
        <w:ind w:left="2160"/>
        <w:rPr>
          <w:rFonts w:ascii="Times New Roman" w:hAnsi="Times New Roman" w:cs="Times New Roman"/>
          <w:sz w:val="24"/>
          <w:szCs w:val="24"/>
        </w:rPr>
      </w:pPr>
      <w:r w:rsidRPr="00DE64CF">
        <w:rPr>
          <w:rFonts w:ascii="Times New Roman" w:hAnsi="Times New Roman" w:cs="Times New Roman"/>
          <w:sz w:val="24"/>
          <w:szCs w:val="24"/>
        </w:rPr>
        <w:lastRenderedPageBreak/>
        <w:t>HOADON (</w:t>
      </w:r>
      <w:r w:rsidRPr="00DE64CF">
        <w:rPr>
          <w:rFonts w:ascii="Times New Roman" w:hAnsi="Times New Roman" w:cs="Times New Roman"/>
          <w:sz w:val="24"/>
          <w:szCs w:val="24"/>
          <w:u w:val="single"/>
        </w:rPr>
        <w:t>MaHD</w:t>
      </w:r>
      <w:r w:rsidRPr="00DE64CF">
        <w:rPr>
          <w:rFonts w:ascii="Times New Roman" w:hAnsi="Times New Roman" w:cs="Times New Roman"/>
          <w:sz w:val="24"/>
          <w:szCs w:val="24"/>
        </w:rPr>
        <w:t>, NgayLapHD, MaHopDong, TienThucDon, TienDichVu, TienSanh, TienPhat, TongTienHD, ConLai)</w:t>
      </w:r>
    </w:p>
    <w:p w:rsidR="00106AB4" w:rsidRPr="00DE64CF" w:rsidRDefault="00106AB4" w:rsidP="00E43E4A">
      <w:pPr>
        <w:pStyle w:val="oancuaDanhsach"/>
        <w:numPr>
          <w:ilvl w:val="0"/>
          <w:numId w:val="24"/>
        </w:numPr>
        <w:ind w:left="2160"/>
        <w:rPr>
          <w:rFonts w:ascii="Times New Roman" w:hAnsi="Times New Roman" w:cs="Times New Roman"/>
          <w:sz w:val="24"/>
          <w:szCs w:val="24"/>
        </w:rPr>
      </w:pPr>
      <w:r w:rsidRPr="00DE64CF">
        <w:rPr>
          <w:rFonts w:ascii="Times New Roman" w:hAnsi="Times New Roman" w:cs="Times New Roman"/>
          <w:sz w:val="24"/>
          <w:szCs w:val="24"/>
        </w:rPr>
        <w:t>BAOCAO (</w:t>
      </w:r>
      <w:r w:rsidRPr="00DE64CF">
        <w:rPr>
          <w:rFonts w:ascii="Times New Roman" w:hAnsi="Times New Roman" w:cs="Times New Roman"/>
          <w:sz w:val="24"/>
          <w:szCs w:val="24"/>
          <w:u w:val="single"/>
        </w:rPr>
        <w:t>MaBaoCao</w:t>
      </w:r>
      <w:r w:rsidRPr="00DE64CF">
        <w:rPr>
          <w:rFonts w:ascii="Times New Roman" w:hAnsi="Times New Roman" w:cs="Times New Roman"/>
          <w:sz w:val="24"/>
          <w:szCs w:val="24"/>
        </w:rPr>
        <w:t>, NgayLapBaoCao, MaNV, Thang, SoLuongTiec, DoanhThu)</w:t>
      </w:r>
    </w:p>
    <w:p w:rsidR="00106AB4" w:rsidRPr="00DE64CF" w:rsidRDefault="00106AB4" w:rsidP="00E43E4A">
      <w:pPr>
        <w:pStyle w:val="oancuaDanhsach"/>
        <w:numPr>
          <w:ilvl w:val="0"/>
          <w:numId w:val="24"/>
        </w:numPr>
        <w:ind w:left="2160"/>
        <w:rPr>
          <w:rFonts w:ascii="Times New Roman" w:hAnsi="Times New Roman" w:cs="Times New Roman"/>
          <w:sz w:val="24"/>
          <w:szCs w:val="24"/>
        </w:rPr>
      </w:pPr>
      <w:r w:rsidRPr="00DE64CF">
        <w:rPr>
          <w:rFonts w:ascii="Times New Roman" w:hAnsi="Times New Roman" w:cs="Times New Roman"/>
          <w:sz w:val="24"/>
          <w:szCs w:val="24"/>
        </w:rPr>
        <w:t xml:space="preserve">THAMSO (SoLuongBanToiDa, DonGiaToiThieu, GhiChu, </w:t>
      </w:r>
      <w:proofErr w:type="gramStart"/>
      <w:r w:rsidRPr="00DE64CF">
        <w:rPr>
          <w:rFonts w:ascii="Times New Roman" w:hAnsi="Times New Roman" w:cs="Times New Roman"/>
          <w:sz w:val="24"/>
          <w:szCs w:val="24"/>
        </w:rPr>
        <w:t>TiSoPhat ,</w:t>
      </w:r>
      <w:proofErr w:type="gramEnd"/>
      <w:r w:rsidRPr="00DE64CF">
        <w:rPr>
          <w:rFonts w:ascii="Times New Roman" w:hAnsi="Times New Roman" w:cs="Times New Roman"/>
          <w:sz w:val="24"/>
          <w:szCs w:val="24"/>
        </w:rPr>
        <w:t xml:space="preserve"> TienCocToiThieu, ApDungPhat)</w:t>
      </w:r>
    </w:p>
    <w:p w:rsidR="00106AB4" w:rsidRDefault="00106AB4" w:rsidP="004051BC">
      <w:pPr>
        <w:ind w:left="720"/>
      </w:pPr>
      <w:ins w:id="85" w:author="THU THIEN" w:date="2018-07-02T02:15:00Z">
        <w:r>
          <w:rPr>
            <w:noProof/>
          </w:rPr>
          <w:drawing>
            <wp:inline distT="0" distB="0" distL="0" distR="0" wp14:anchorId="30ED3FCD" wp14:editId="18B560EF">
              <wp:extent cx="5575508" cy="4772025"/>
              <wp:effectExtent l="0" t="0" r="635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121" t="17389" r="59776" b="19613"/>
                      <a:stretch/>
                    </pic:blipFill>
                    <pic:spPr bwMode="auto">
                      <a:xfrm>
                        <a:off x="0" y="0"/>
                        <a:ext cx="5595005" cy="4788712"/>
                      </a:xfrm>
                      <a:prstGeom prst="rect">
                        <a:avLst/>
                      </a:prstGeom>
                      <a:ln>
                        <a:noFill/>
                      </a:ln>
                      <a:extLst>
                        <a:ext uri="{53640926-AAD7-44D8-BBD7-CCE9431645EC}">
                          <a14:shadowObscured xmlns:a14="http://schemas.microsoft.com/office/drawing/2010/main"/>
                        </a:ext>
                      </a:extLst>
                    </pic:spPr>
                  </pic:pic>
                </a:graphicData>
              </a:graphic>
            </wp:inline>
          </w:drawing>
        </w:r>
      </w:ins>
    </w:p>
    <w:p w:rsidR="00106AB4" w:rsidRDefault="004051BC" w:rsidP="004051BC">
      <w:pPr>
        <w:ind w:left="1440"/>
        <w:jc w:val="both"/>
        <w:rPr>
          <w:sz w:val="24"/>
          <w:szCs w:val="24"/>
        </w:rPr>
      </w:pPr>
      <w:r>
        <w:rPr>
          <w:sz w:val="24"/>
          <w:szCs w:val="24"/>
        </w:rPr>
        <w:br w:type="page"/>
      </w:r>
    </w:p>
    <w:p w:rsidR="00106AB4" w:rsidRPr="00AC287D" w:rsidRDefault="00106AB4" w:rsidP="00E43E4A">
      <w:pPr>
        <w:pStyle w:val="oancuaDanhsach"/>
        <w:numPr>
          <w:ilvl w:val="0"/>
          <w:numId w:val="10"/>
        </w:numPr>
        <w:jc w:val="both"/>
        <w:rPr>
          <w:rFonts w:ascii="Times New Roman" w:hAnsi="Times New Roman" w:cs="Times New Roman"/>
          <w:b/>
          <w:sz w:val="24"/>
          <w:szCs w:val="24"/>
        </w:rPr>
      </w:pPr>
      <w:r w:rsidRPr="00AC287D">
        <w:rPr>
          <w:rFonts w:ascii="Times New Roman" w:hAnsi="Times New Roman" w:cs="Times New Roman"/>
          <w:b/>
          <w:sz w:val="24"/>
          <w:szCs w:val="24"/>
        </w:rPr>
        <w:lastRenderedPageBreak/>
        <w:t>Thiết kế kiến trúc</w:t>
      </w:r>
    </w:p>
    <w:p w:rsidR="00106AB4" w:rsidRPr="00AC287D" w:rsidRDefault="00106AB4" w:rsidP="00E43E4A">
      <w:pPr>
        <w:pStyle w:val="oancuaDanhsach"/>
        <w:numPr>
          <w:ilvl w:val="1"/>
          <w:numId w:val="10"/>
        </w:numPr>
        <w:jc w:val="both"/>
        <w:outlineLvl w:val="2"/>
        <w:rPr>
          <w:rFonts w:ascii="Times New Roman" w:hAnsi="Times New Roman" w:cs="Times New Roman"/>
          <w:b/>
          <w:sz w:val="24"/>
          <w:szCs w:val="24"/>
        </w:rPr>
      </w:pPr>
      <w:bookmarkStart w:id="86" w:name="_Toc518344052"/>
      <w:r w:rsidRPr="00AC287D">
        <w:rPr>
          <w:rFonts w:ascii="Times New Roman" w:hAnsi="Times New Roman" w:cs="Times New Roman"/>
          <w:b/>
          <w:sz w:val="24"/>
          <w:szCs w:val="24"/>
        </w:rPr>
        <w:t>Kiến trúc hệ thống</w:t>
      </w:r>
      <w:bookmarkEnd w:id="86"/>
    </w:p>
    <w:p w:rsidR="00106AB4" w:rsidRPr="00DE64CF" w:rsidRDefault="00106AB4" w:rsidP="00106AB4">
      <w:pPr>
        <w:pStyle w:val="Mcnh"/>
        <w:ind w:left="1080"/>
        <w:jc w:val="left"/>
        <w:rPr>
          <w:sz w:val="24"/>
          <w:szCs w:val="24"/>
        </w:rPr>
      </w:pPr>
      <w:r w:rsidRPr="00DE64CF">
        <w:rPr>
          <w:sz w:val="24"/>
          <w:szCs w:val="24"/>
        </w:rPr>
        <w:t>Xây dựng phần mềm theo kiến trúc 3 lớp</w:t>
      </w:r>
    </w:p>
    <w:p w:rsidR="00106AB4" w:rsidRPr="00DE64CF" w:rsidRDefault="00106AB4" w:rsidP="00E43E4A">
      <w:pPr>
        <w:pStyle w:val="Mcnh"/>
        <w:numPr>
          <w:ilvl w:val="1"/>
          <w:numId w:val="25"/>
        </w:numPr>
        <w:ind w:left="1440"/>
        <w:jc w:val="both"/>
        <w:rPr>
          <w:sz w:val="24"/>
          <w:szCs w:val="24"/>
        </w:rPr>
      </w:pPr>
      <w:r w:rsidRPr="00DE64CF">
        <w:rPr>
          <w:sz w:val="24"/>
          <w:szCs w:val="24"/>
        </w:rPr>
        <w:t>Lớp Presentation: Lớp giao diện (giao tiếp với người sử dụng). Chỉ thuần việc giao tiếp với người sử dụng, nhập, xuất, ... mà không thực hiện việc kiểm tra tính toán, kiểm tra, xử lý, hay các thao tác liên quan đến cơ sở dữ liệu.</w:t>
      </w:r>
    </w:p>
    <w:p w:rsidR="00106AB4" w:rsidRPr="00DE64CF" w:rsidRDefault="00106AB4" w:rsidP="00E43E4A">
      <w:pPr>
        <w:pStyle w:val="Mcnh"/>
        <w:numPr>
          <w:ilvl w:val="1"/>
          <w:numId w:val="25"/>
        </w:numPr>
        <w:ind w:left="1440"/>
        <w:jc w:val="both"/>
        <w:rPr>
          <w:sz w:val="24"/>
          <w:szCs w:val="24"/>
        </w:rPr>
      </w:pPr>
      <w:r w:rsidRPr="00DE64CF">
        <w:rPr>
          <w:sz w:val="24"/>
          <w:szCs w:val="24"/>
        </w:rPr>
        <w:t>Lớp Business Logic: Lớp xử lý nghiệp vụ, lớp này thực hiện các xử lý, kiểm tra các ràng buộc, các quy tắc ứng xử của phần mềm, các chức năng chủ yếu, ... Việc thực hiện này độc lập với cách thiết kế cũng như cài đặt giao diện. Thông tin cho lớp này thực hiện các xử lý của mình được lấy từ tầng giao diện.</w:t>
      </w:r>
    </w:p>
    <w:p w:rsidR="00106AB4" w:rsidRPr="00106AB4" w:rsidRDefault="00106AB4" w:rsidP="00E43E4A">
      <w:pPr>
        <w:pStyle w:val="Mcnh"/>
        <w:numPr>
          <w:ilvl w:val="1"/>
          <w:numId w:val="25"/>
        </w:numPr>
        <w:ind w:left="1440"/>
        <w:jc w:val="both"/>
        <w:rPr>
          <w:rFonts w:asciiTheme="minorHAnsi" w:hAnsiTheme="minorHAnsi"/>
          <w:sz w:val="24"/>
          <w:szCs w:val="24"/>
        </w:rPr>
      </w:pPr>
      <w:r w:rsidRPr="00DE64CF">
        <w:rPr>
          <w:sz w:val="24"/>
          <w:szCs w:val="24"/>
        </w:rPr>
        <w:t>Lớp Data Access: Lớp dữ liệu, lớp này chuyên thực hiện các công việc liên quan đến lưu trữ và truy xuất dữ liệu của ứng dụng. Dữ liệu lấy từ cơ sở dữ liệu SQL Server.Lớp này thực hiện kết nối trực tiếp với cơ sở dữ liệu và thực hiện tất cả các thao tác liên quan đến cơ sở dữ liệu mà phần mềm cần</w:t>
      </w:r>
      <w:r w:rsidRPr="00106AB4">
        <w:rPr>
          <w:rFonts w:asciiTheme="minorHAnsi" w:hAnsiTheme="minorHAnsi"/>
          <w:sz w:val="24"/>
          <w:szCs w:val="24"/>
        </w:rPr>
        <w:t>.</w:t>
      </w:r>
    </w:p>
    <w:p w:rsidR="00106AB4" w:rsidRPr="00106AB4" w:rsidRDefault="00106AB4" w:rsidP="00106AB4">
      <w:pPr>
        <w:pStyle w:val="Mcnh"/>
        <w:ind w:left="1440"/>
        <w:jc w:val="both"/>
        <w:rPr>
          <w:rFonts w:asciiTheme="minorHAnsi" w:hAnsiTheme="minorHAnsi"/>
          <w:sz w:val="24"/>
          <w:szCs w:val="24"/>
        </w:rPr>
      </w:pPr>
    </w:p>
    <w:p w:rsidR="00106AB4" w:rsidRPr="00AC287D" w:rsidRDefault="00106AB4" w:rsidP="00E43E4A">
      <w:pPr>
        <w:pStyle w:val="Mcnh"/>
        <w:numPr>
          <w:ilvl w:val="1"/>
          <w:numId w:val="10"/>
        </w:numPr>
        <w:tabs>
          <w:tab w:val="clear" w:pos="4680"/>
          <w:tab w:val="clear" w:pos="9360"/>
        </w:tabs>
        <w:jc w:val="both"/>
        <w:outlineLvl w:val="2"/>
        <w:rPr>
          <w:b/>
          <w:sz w:val="24"/>
          <w:szCs w:val="24"/>
        </w:rPr>
      </w:pPr>
      <w:bookmarkStart w:id="87" w:name="_Toc518344053"/>
      <w:r w:rsidRPr="00AC287D">
        <w:rPr>
          <w:b/>
          <w:sz w:val="24"/>
          <w:szCs w:val="24"/>
        </w:rPr>
        <w:t>Các thành phần trong hệ thống</w:t>
      </w:r>
      <w:bookmarkEnd w:id="87"/>
    </w:p>
    <w:tbl>
      <w:tblPr>
        <w:tblStyle w:val="Bongchuthich"/>
        <w:tblW w:w="0" w:type="auto"/>
        <w:tblInd w:w="715" w:type="dxa"/>
        <w:tblLook w:val="04A0" w:firstRow="1" w:lastRow="0" w:firstColumn="1" w:lastColumn="0" w:noHBand="0" w:noVBand="1"/>
      </w:tblPr>
      <w:tblGrid>
        <w:gridCol w:w="718"/>
        <w:gridCol w:w="2250"/>
        <w:gridCol w:w="3403"/>
        <w:gridCol w:w="1902"/>
      </w:tblGrid>
      <w:tr w:rsidR="00106AB4" w:rsidRPr="001002C8" w:rsidTr="001002C8">
        <w:tc>
          <w:tcPr>
            <w:tcW w:w="718" w:type="dxa"/>
            <w:vMerge w:val="restart"/>
            <w:tcBorders>
              <w:top w:val="single" w:sz="4" w:space="0" w:color="auto"/>
              <w:left w:val="single" w:sz="4" w:space="0" w:color="auto"/>
              <w:bottom w:val="single" w:sz="4" w:space="0" w:color="auto"/>
              <w:right w:val="single" w:sz="4" w:space="0" w:color="auto"/>
            </w:tcBorders>
            <w:vAlign w:val="center"/>
            <w:hideMark/>
          </w:tcPr>
          <w:p w:rsidR="00106AB4" w:rsidRPr="001002C8" w:rsidRDefault="00106AB4" w:rsidP="00106AB4">
            <w:pPr>
              <w:pStyle w:val="Sudong3"/>
              <w:numPr>
                <w:ilvl w:val="0"/>
                <w:numId w:val="0"/>
              </w:numPr>
              <w:jc w:val="center"/>
              <w:rPr>
                <w:rFonts w:ascii="Times New Roman" w:hAnsi="Times New Roman" w:cs="Times New Roman"/>
                <w:b/>
                <w:sz w:val="24"/>
                <w:szCs w:val="24"/>
              </w:rPr>
            </w:pPr>
            <w:r w:rsidRPr="001002C8">
              <w:rPr>
                <w:rFonts w:ascii="Times New Roman" w:hAnsi="Times New Roman" w:cs="Times New Roman"/>
                <w:b/>
                <w:sz w:val="24"/>
                <w:szCs w:val="24"/>
              </w:rPr>
              <w:t>STT</w:t>
            </w:r>
          </w:p>
        </w:tc>
        <w:tc>
          <w:tcPr>
            <w:tcW w:w="5653" w:type="dxa"/>
            <w:gridSpan w:val="2"/>
            <w:tcBorders>
              <w:top w:val="single" w:sz="4" w:space="0" w:color="auto"/>
              <w:left w:val="single" w:sz="4" w:space="0" w:color="auto"/>
              <w:bottom w:val="single" w:sz="4" w:space="0" w:color="auto"/>
              <w:right w:val="single" w:sz="4" w:space="0" w:color="auto"/>
            </w:tcBorders>
            <w:vAlign w:val="center"/>
            <w:hideMark/>
          </w:tcPr>
          <w:p w:rsidR="00106AB4" w:rsidRPr="001002C8" w:rsidRDefault="00106AB4" w:rsidP="00106AB4">
            <w:pPr>
              <w:pStyle w:val="Sudong3"/>
              <w:numPr>
                <w:ilvl w:val="0"/>
                <w:numId w:val="0"/>
              </w:numPr>
              <w:jc w:val="center"/>
              <w:rPr>
                <w:rFonts w:ascii="Times New Roman" w:hAnsi="Times New Roman" w:cs="Times New Roman"/>
                <w:b/>
                <w:sz w:val="24"/>
                <w:szCs w:val="24"/>
              </w:rPr>
            </w:pPr>
            <w:r w:rsidRPr="001002C8">
              <w:rPr>
                <w:rFonts w:ascii="Times New Roman" w:hAnsi="Times New Roman" w:cs="Times New Roman"/>
                <w:b/>
                <w:sz w:val="24"/>
                <w:szCs w:val="24"/>
              </w:rPr>
              <w:t>Thành phần</w:t>
            </w:r>
          </w:p>
        </w:tc>
        <w:tc>
          <w:tcPr>
            <w:tcW w:w="1902" w:type="dxa"/>
            <w:vMerge w:val="restart"/>
            <w:tcBorders>
              <w:top w:val="single" w:sz="4" w:space="0" w:color="auto"/>
              <w:left w:val="single" w:sz="4" w:space="0" w:color="auto"/>
              <w:bottom w:val="single" w:sz="4" w:space="0" w:color="auto"/>
              <w:right w:val="single" w:sz="4" w:space="0" w:color="auto"/>
            </w:tcBorders>
            <w:vAlign w:val="center"/>
            <w:hideMark/>
          </w:tcPr>
          <w:p w:rsidR="00106AB4" w:rsidRPr="001002C8" w:rsidRDefault="00106AB4" w:rsidP="00106AB4">
            <w:pPr>
              <w:pStyle w:val="Sudong3"/>
              <w:numPr>
                <w:ilvl w:val="0"/>
                <w:numId w:val="0"/>
              </w:numPr>
              <w:jc w:val="center"/>
              <w:rPr>
                <w:rFonts w:ascii="Times New Roman" w:hAnsi="Times New Roman" w:cs="Times New Roman"/>
                <w:b/>
                <w:sz w:val="24"/>
                <w:szCs w:val="24"/>
              </w:rPr>
            </w:pPr>
            <w:r w:rsidRPr="001002C8">
              <w:rPr>
                <w:rFonts w:ascii="Times New Roman" w:hAnsi="Times New Roman" w:cs="Times New Roman"/>
                <w:b/>
                <w:sz w:val="24"/>
                <w:szCs w:val="24"/>
              </w:rPr>
              <w:t>Diễn giải</w:t>
            </w:r>
          </w:p>
        </w:tc>
      </w:tr>
      <w:tr w:rsidR="00106AB4" w:rsidRPr="001002C8" w:rsidTr="001002C8">
        <w:trPr>
          <w:trHeight w:val="305"/>
        </w:trPr>
        <w:tc>
          <w:tcPr>
            <w:tcW w:w="718" w:type="dxa"/>
            <w:vMerge/>
            <w:tcBorders>
              <w:top w:val="single" w:sz="4" w:space="0" w:color="auto"/>
              <w:left w:val="single" w:sz="4" w:space="0" w:color="auto"/>
              <w:bottom w:val="single" w:sz="4" w:space="0" w:color="auto"/>
              <w:right w:val="single" w:sz="4" w:space="0" w:color="auto"/>
            </w:tcBorders>
            <w:vAlign w:val="center"/>
            <w:hideMark/>
          </w:tcPr>
          <w:p w:rsidR="00106AB4" w:rsidRPr="001002C8" w:rsidRDefault="00106AB4" w:rsidP="00106AB4">
            <w:pPr>
              <w:jc w:val="center"/>
              <w:rPr>
                <w:rFonts w:ascii="Times New Roman" w:hAnsi="Times New Roman" w:cs="Times New Roman"/>
                <w:b/>
                <w:sz w:val="24"/>
                <w:szCs w:val="24"/>
              </w:rPr>
            </w:pPr>
          </w:p>
        </w:tc>
        <w:tc>
          <w:tcPr>
            <w:tcW w:w="2250" w:type="dxa"/>
            <w:tcBorders>
              <w:top w:val="single" w:sz="4" w:space="0" w:color="auto"/>
              <w:left w:val="single" w:sz="4" w:space="0" w:color="auto"/>
              <w:bottom w:val="single" w:sz="4" w:space="0" w:color="auto"/>
              <w:right w:val="single" w:sz="4" w:space="0" w:color="auto"/>
            </w:tcBorders>
            <w:vAlign w:val="center"/>
            <w:hideMark/>
          </w:tcPr>
          <w:p w:rsidR="00106AB4" w:rsidRPr="001002C8" w:rsidRDefault="00106AB4" w:rsidP="00106AB4">
            <w:pPr>
              <w:pStyle w:val="Sudong3"/>
              <w:numPr>
                <w:ilvl w:val="0"/>
                <w:numId w:val="0"/>
              </w:numPr>
              <w:jc w:val="center"/>
              <w:rPr>
                <w:rFonts w:ascii="Times New Roman" w:hAnsi="Times New Roman" w:cs="Times New Roman"/>
                <w:b/>
                <w:sz w:val="24"/>
                <w:szCs w:val="24"/>
              </w:rPr>
            </w:pPr>
            <w:r w:rsidRPr="001002C8">
              <w:rPr>
                <w:rFonts w:ascii="Times New Roman" w:hAnsi="Times New Roman" w:cs="Times New Roman"/>
                <w:b/>
                <w:sz w:val="24"/>
                <w:szCs w:val="24"/>
              </w:rPr>
              <w:t>Module</w:t>
            </w:r>
          </w:p>
        </w:tc>
        <w:tc>
          <w:tcPr>
            <w:tcW w:w="3403" w:type="dxa"/>
            <w:tcBorders>
              <w:top w:val="single" w:sz="4" w:space="0" w:color="auto"/>
              <w:left w:val="single" w:sz="4" w:space="0" w:color="auto"/>
              <w:bottom w:val="single" w:sz="4" w:space="0" w:color="auto"/>
              <w:right w:val="single" w:sz="4" w:space="0" w:color="auto"/>
            </w:tcBorders>
            <w:vAlign w:val="center"/>
            <w:hideMark/>
          </w:tcPr>
          <w:p w:rsidR="00106AB4" w:rsidRPr="001002C8" w:rsidRDefault="00106AB4" w:rsidP="00106AB4">
            <w:pPr>
              <w:pStyle w:val="Sudong3"/>
              <w:numPr>
                <w:ilvl w:val="0"/>
                <w:numId w:val="0"/>
              </w:numPr>
              <w:jc w:val="center"/>
              <w:rPr>
                <w:rFonts w:ascii="Times New Roman" w:hAnsi="Times New Roman" w:cs="Times New Roman"/>
                <w:b/>
                <w:sz w:val="24"/>
                <w:szCs w:val="24"/>
              </w:rPr>
            </w:pPr>
            <w:r w:rsidRPr="001002C8">
              <w:rPr>
                <w:rFonts w:ascii="Times New Roman" w:hAnsi="Times New Roman" w:cs="Times New Roman"/>
                <w:b/>
                <w:sz w:val="24"/>
                <w:szCs w:val="24"/>
              </w:rPr>
              <w:t>Lớp</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06AB4" w:rsidRPr="001002C8" w:rsidRDefault="00106AB4" w:rsidP="00106AB4">
            <w:pPr>
              <w:jc w:val="center"/>
              <w:rPr>
                <w:rFonts w:ascii="Times New Roman" w:hAnsi="Times New Roman" w:cs="Times New Roman"/>
                <w:b/>
                <w:sz w:val="24"/>
                <w:szCs w:val="24"/>
              </w:rPr>
            </w:pPr>
          </w:p>
        </w:tc>
      </w:tr>
      <w:tr w:rsidR="00106AB4" w:rsidRPr="001002C8" w:rsidTr="001002C8">
        <w:tc>
          <w:tcPr>
            <w:tcW w:w="718" w:type="dxa"/>
            <w:tcBorders>
              <w:top w:val="single" w:sz="4" w:space="0" w:color="auto"/>
              <w:left w:val="single" w:sz="4" w:space="0" w:color="auto"/>
              <w:bottom w:val="single" w:sz="4" w:space="0" w:color="auto"/>
              <w:right w:val="single" w:sz="4" w:space="0" w:color="auto"/>
            </w:tcBorders>
            <w:vAlign w:val="center"/>
            <w:hideMark/>
          </w:tcPr>
          <w:p w:rsidR="00106AB4" w:rsidRPr="0003522A" w:rsidRDefault="00106AB4" w:rsidP="00106AB4">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1</w:t>
            </w:r>
          </w:p>
        </w:tc>
        <w:tc>
          <w:tcPr>
            <w:tcW w:w="2250" w:type="dxa"/>
            <w:tcBorders>
              <w:top w:val="single" w:sz="4" w:space="0" w:color="auto"/>
              <w:left w:val="single" w:sz="4" w:space="0" w:color="auto"/>
              <w:bottom w:val="single" w:sz="4" w:space="0" w:color="auto"/>
              <w:right w:val="single" w:sz="4" w:space="0" w:color="auto"/>
            </w:tcBorders>
            <w:vAlign w:val="center"/>
            <w:hideMark/>
          </w:tcPr>
          <w:p w:rsidR="00106AB4" w:rsidRPr="0003522A" w:rsidRDefault="00106AB4" w:rsidP="00106AB4">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Presentation layer</w:t>
            </w:r>
          </w:p>
        </w:tc>
        <w:tc>
          <w:tcPr>
            <w:tcW w:w="3403" w:type="dxa"/>
            <w:tcBorders>
              <w:top w:val="single" w:sz="4" w:space="0" w:color="auto"/>
              <w:left w:val="single" w:sz="4" w:space="0" w:color="auto"/>
              <w:bottom w:val="single" w:sz="4" w:space="0" w:color="auto"/>
              <w:right w:val="single" w:sz="4" w:space="0" w:color="auto"/>
            </w:tcBorders>
            <w:vAlign w:val="center"/>
            <w:hideMark/>
          </w:tcPr>
          <w:p w:rsidR="00106AB4" w:rsidRPr="0003522A" w:rsidRDefault="00106AB4" w:rsidP="00106AB4">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FormBaoCaoDoanhThu</w:t>
            </w:r>
          </w:p>
          <w:p w:rsidR="00106AB4" w:rsidRPr="0003522A" w:rsidRDefault="00106AB4" w:rsidP="00106AB4">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FormDangNhap</w:t>
            </w:r>
          </w:p>
          <w:p w:rsidR="00106AB4" w:rsidRPr="0003522A" w:rsidRDefault="00106AB4" w:rsidP="00106AB4">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FormDiaChiNhaHang</w:t>
            </w:r>
          </w:p>
          <w:p w:rsidR="00106AB4" w:rsidRPr="0003522A" w:rsidRDefault="00106AB4" w:rsidP="00106AB4">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FormLapBaoCao</w:t>
            </w:r>
          </w:p>
          <w:p w:rsidR="00106AB4" w:rsidRPr="0003522A" w:rsidRDefault="00106AB4" w:rsidP="00106AB4">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FormLapHoaDon</w:t>
            </w:r>
          </w:p>
          <w:p w:rsidR="00106AB4" w:rsidRPr="0003522A" w:rsidRDefault="00106AB4" w:rsidP="00106AB4">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FormLapHopDong</w:t>
            </w:r>
          </w:p>
          <w:p w:rsidR="00106AB4" w:rsidRPr="0003522A" w:rsidRDefault="00106AB4" w:rsidP="00106AB4">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FormMenu</w:t>
            </w:r>
          </w:p>
          <w:p w:rsidR="00106AB4" w:rsidRPr="0003522A" w:rsidRDefault="00106AB4" w:rsidP="00106AB4">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FormNhanVien</w:t>
            </w:r>
          </w:p>
          <w:p w:rsidR="00106AB4" w:rsidRPr="0003522A" w:rsidRDefault="00106AB4" w:rsidP="00106AB4">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FormThemSanhMoi</w:t>
            </w:r>
          </w:p>
          <w:p w:rsidR="00106AB4" w:rsidRPr="0003522A" w:rsidRDefault="00106AB4" w:rsidP="00106AB4">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FormThongTin</w:t>
            </w:r>
          </w:p>
          <w:p w:rsidR="00106AB4" w:rsidRPr="0003522A" w:rsidRDefault="00106AB4" w:rsidP="00106AB4">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FormTraCuuHoaDon</w:t>
            </w:r>
          </w:p>
          <w:p w:rsidR="00106AB4" w:rsidRPr="0003522A" w:rsidRDefault="00106AB4" w:rsidP="00106AB4">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FormTraCuuHopDong</w:t>
            </w:r>
          </w:p>
          <w:p w:rsidR="00106AB4" w:rsidRPr="0003522A" w:rsidRDefault="00106AB4" w:rsidP="00106AB4">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FormTraCuuNhanVien</w:t>
            </w:r>
          </w:p>
        </w:tc>
        <w:tc>
          <w:tcPr>
            <w:tcW w:w="1902" w:type="dxa"/>
            <w:tcBorders>
              <w:top w:val="single" w:sz="4" w:space="0" w:color="auto"/>
              <w:left w:val="single" w:sz="4" w:space="0" w:color="auto"/>
              <w:bottom w:val="single" w:sz="4" w:space="0" w:color="auto"/>
              <w:right w:val="single" w:sz="4" w:space="0" w:color="auto"/>
            </w:tcBorders>
            <w:vAlign w:val="center"/>
            <w:hideMark/>
          </w:tcPr>
          <w:p w:rsidR="00106AB4" w:rsidRPr="0003522A" w:rsidRDefault="00106AB4" w:rsidP="00106AB4">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Giao tiếp với người dung</w:t>
            </w:r>
          </w:p>
        </w:tc>
      </w:tr>
      <w:tr w:rsidR="00106AB4" w:rsidRPr="001002C8" w:rsidTr="001002C8">
        <w:tc>
          <w:tcPr>
            <w:tcW w:w="718" w:type="dxa"/>
            <w:tcBorders>
              <w:top w:val="single" w:sz="4" w:space="0" w:color="auto"/>
              <w:left w:val="single" w:sz="4" w:space="0" w:color="auto"/>
              <w:bottom w:val="single" w:sz="4" w:space="0" w:color="auto"/>
              <w:right w:val="single" w:sz="4" w:space="0" w:color="auto"/>
            </w:tcBorders>
            <w:vAlign w:val="center"/>
            <w:hideMark/>
          </w:tcPr>
          <w:p w:rsidR="00106AB4" w:rsidRPr="0003522A" w:rsidRDefault="00106AB4" w:rsidP="00106AB4">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2</w:t>
            </w:r>
          </w:p>
        </w:tc>
        <w:tc>
          <w:tcPr>
            <w:tcW w:w="2250" w:type="dxa"/>
            <w:tcBorders>
              <w:top w:val="single" w:sz="4" w:space="0" w:color="auto"/>
              <w:left w:val="single" w:sz="4" w:space="0" w:color="auto"/>
              <w:bottom w:val="single" w:sz="4" w:space="0" w:color="auto"/>
              <w:right w:val="single" w:sz="4" w:space="0" w:color="auto"/>
            </w:tcBorders>
            <w:vAlign w:val="center"/>
            <w:hideMark/>
          </w:tcPr>
          <w:p w:rsidR="00106AB4" w:rsidRPr="0003522A" w:rsidRDefault="00106AB4" w:rsidP="00106AB4">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Business logic layer</w:t>
            </w:r>
          </w:p>
        </w:tc>
        <w:tc>
          <w:tcPr>
            <w:tcW w:w="3403" w:type="dxa"/>
            <w:tcBorders>
              <w:top w:val="single" w:sz="4" w:space="0" w:color="auto"/>
              <w:left w:val="single" w:sz="4" w:space="0" w:color="auto"/>
              <w:bottom w:val="single" w:sz="4" w:space="0" w:color="auto"/>
              <w:right w:val="single" w:sz="4" w:space="0" w:color="auto"/>
            </w:tcBorders>
            <w:vAlign w:val="center"/>
          </w:tcPr>
          <w:p w:rsidR="00106AB4" w:rsidRPr="0003522A" w:rsidRDefault="00106AB4" w:rsidP="00106AB4">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DangNhapDAO</w:t>
            </w:r>
          </w:p>
          <w:p w:rsidR="00106AB4" w:rsidRPr="0003522A" w:rsidRDefault="00106AB4" w:rsidP="00106AB4">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DataProvider</w:t>
            </w:r>
          </w:p>
          <w:p w:rsidR="00106AB4" w:rsidRPr="0003522A" w:rsidRDefault="00106AB4" w:rsidP="00106AB4">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DichVuDAO</w:t>
            </w:r>
          </w:p>
          <w:p w:rsidR="00106AB4" w:rsidRPr="0003522A" w:rsidRDefault="00106AB4" w:rsidP="00106AB4">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LapHopDongDAO</w:t>
            </w:r>
          </w:p>
          <w:p w:rsidR="00106AB4" w:rsidRPr="0003522A" w:rsidRDefault="00106AB4" w:rsidP="00106AB4">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ThongTinDAO</w:t>
            </w:r>
          </w:p>
          <w:p w:rsidR="00106AB4" w:rsidRPr="0003522A" w:rsidRDefault="00106AB4" w:rsidP="00106AB4">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ThongTinSanhDAO</w:t>
            </w:r>
          </w:p>
          <w:p w:rsidR="00106AB4" w:rsidRPr="0003522A" w:rsidRDefault="00106AB4" w:rsidP="00106AB4">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ThongTinTiecDAO</w:t>
            </w:r>
          </w:p>
          <w:p w:rsidR="00106AB4" w:rsidRPr="0003522A" w:rsidRDefault="00106AB4" w:rsidP="00106AB4">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lastRenderedPageBreak/>
              <w:t>ThucDonDAO</w:t>
            </w:r>
          </w:p>
          <w:p w:rsidR="00106AB4" w:rsidRPr="0003522A" w:rsidRDefault="00106AB4" w:rsidP="00106AB4">
            <w:pPr>
              <w:pStyle w:val="Sudong3"/>
              <w:numPr>
                <w:ilvl w:val="0"/>
                <w:numId w:val="0"/>
              </w:numPr>
              <w:jc w:val="center"/>
              <w:rPr>
                <w:rFonts w:ascii="Times New Roman" w:hAnsi="Times New Roman" w:cs="Times New Roman"/>
                <w:sz w:val="24"/>
                <w:szCs w:val="24"/>
              </w:rPr>
            </w:pPr>
          </w:p>
        </w:tc>
        <w:tc>
          <w:tcPr>
            <w:tcW w:w="1902" w:type="dxa"/>
            <w:tcBorders>
              <w:top w:val="single" w:sz="4" w:space="0" w:color="auto"/>
              <w:left w:val="single" w:sz="4" w:space="0" w:color="auto"/>
              <w:bottom w:val="single" w:sz="4" w:space="0" w:color="auto"/>
              <w:right w:val="single" w:sz="4" w:space="0" w:color="auto"/>
            </w:tcBorders>
            <w:vAlign w:val="center"/>
            <w:hideMark/>
          </w:tcPr>
          <w:p w:rsidR="00106AB4" w:rsidRPr="0003522A" w:rsidRDefault="00106AB4" w:rsidP="00106AB4">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lastRenderedPageBreak/>
              <w:t>Xử lý, kiểm tra các ràng buộc, tính toán</w:t>
            </w:r>
          </w:p>
        </w:tc>
      </w:tr>
      <w:tr w:rsidR="00106AB4" w:rsidRPr="001002C8" w:rsidTr="001002C8">
        <w:tc>
          <w:tcPr>
            <w:tcW w:w="718" w:type="dxa"/>
            <w:tcBorders>
              <w:top w:val="single" w:sz="4" w:space="0" w:color="auto"/>
              <w:left w:val="single" w:sz="4" w:space="0" w:color="auto"/>
              <w:bottom w:val="single" w:sz="4" w:space="0" w:color="auto"/>
              <w:right w:val="single" w:sz="4" w:space="0" w:color="auto"/>
            </w:tcBorders>
            <w:vAlign w:val="center"/>
            <w:hideMark/>
          </w:tcPr>
          <w:p w:rsidR="00106AB4" w:rsidRPr="0003522A" w:rsidRDefault="00106AB4" w:rsidP="00106AB4">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3</w:t>
            </w:r>
          </w:p>
        </w:tc>
        <w:tc>
          <w:tcPr>
            <w:tcW w:w="2250" w:type="dxa"/>
            <w:tcBorders>
              <w:top w:val="single" w:sz="4" w:space="0" w:color="auto"/>
              <w:left w:val="single" w:sz="4" w:space="0" w:color="auto"/>
              <w:bottom w:val="single" w:sz="4" w:space="0" w:color="auto"/>
              <w:right w:val="single" w:sz="4" w:space="0" w:color="auto"/>
            </w:tcBorders>
            <w:vAlign w:val="center"/>
            <w:hideMark/>
          </w:tcPr>
          <w:p w:rsidR="00106AB4" w:rsidRPr="0003522A" w:rsidRDefault="00106AB4" w:rsidP="00106AB4">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Data access layer</w:t>
            </w:r>
          </w:p>
        </w:tc>
        <w:tc>
          <w:tcPr>
            <w:tcW w:w="3403" w:type="dxa"/>
            <w:tcBorders>
              <w:top w:val="single" w:sz="4" w:space="0" w:color="auto"/>
              <w:left w:val="single" w:sz="4" w:space="0" w:color="auto"/>
              <w:bottom w:val="single" w:sz="4" w:space="0" w:color="auto"/>
              <w:right w:val="single" w:sz="4" w:space="0" w:color="auto"/>
            </w:tcBorders>
            <w:vAlign w:val="center"/>
          </w:tcPr>
          <w:p w:rsidR="00106AB4" w:rsidRPr="0003522A" w:rsidRDefault="00106AB4" w:rsidP="00106AB4">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TaiKhoan</w:t>
            </w:r>
          </w:p>
          <w:p w:rsidR="00106AB4" w:rsidRPr="0003522A" w:rsidRDefault="00106AB4" w:rsidP="00106AB4">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BaoCaoDoanhThu</w:t>
            </w:r>
          </w:p>
          <w:p w:rsidR="00106AB4" w:rsidRPr="0003522A" w:rsidRDefault="00106AB4" w:rsidP="00106AB4">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ChucVu</w:t>
            </w:r>
          </w:p>
          <w:p w:rsidR="00106AB4" w:rsidRPr="0003522A" w:rsidRDefault="00106AB4" w:rsidP="00106AB4">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DichVu</w:t>
            </w:r>
          </w:p>
          <w:p w:rsidR="00106AB4" w:rsidRPr="0003522A" w:rsidRDefault="00106AB4" w:rsidP="00106AB4">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HoaDon</w:t>
            </w:r>
          </w:p>
          <w:p w:rsidR="00106AB4" w:rsidRPr="0003522A" w:rsidRDefault="00106AB4" w:rsidP="00106AB4">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LapBaoCao</w:t>
            </w:r>
          </w:p>
          <w:p w:rsidR="00106AB4" w:rsidRPr="0003522A" w:rsidRDefault="00106AB4" w:rsidP="00106AB4">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NhanVien</w:t>
            </w:r>
          </w:p>
          <w:p w:rsidR="00106AB4" w:rsidRPr="0003522A" w:rsidRDefault="00106AB4" w:rsidP="00106AB4">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NhanVienTiepTan</w:t>
            </w:r>
          </w:p>
          <w:p w:rsidR="00106AB4" w:rsidRPr="0003522A" w:rsidRDefault="00106AB4" w:rsidP="00106AB4">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ThongTinDatTiec</w:t>
            </w:r>
          </w:p>
          <w:p w:rsidR="00106AB4" w:rsidRPr="0003522A" w:rsidRDefault="00106AB4" w:rsidP="00106AB4">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ThongTinkhachHang</w:t>
            </w:r>
          </w:p>
          <w:p w:rsidR="00106AB4" w:rsidRPr="0003522A" w:rsidRDefault="00106AB4" w:rsidP="00106AB4">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ThongTinSanh</w:t>
            </w:r>
          </w:p>
          <w:p w:rsidR="00106AB4" w:rsidRPr="0003522A" w:rsidRDefault="00106AB4" w:rsidP="00106AB4">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ThucDon</w:t>
            </w:r>
          </w:p>
          <w:p w:rsidR="00106AB4" w:rsidRPr="0003522A" w:rsidRDefault="00106AB4" w:rsidP="00106AB4">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Tiec</w:t>
            </w:r>
          </w:p>
          <w:p w:rsidR="00106AB4" w:rsidRPr="0003522A" w:rsidRDefault="00106AB4" w:rsidP="00106AB4">
            <w:pPr>
              <w:pStyle w:val="Sudong3"/>
              <w:numPr>
                <w:ilvl w:val="0"/>
                <w:numId w:val="0"/>
              </w:numPr>
              <w:jc w:val="center"/>
              <w:rPr>
                <w:rFonts w:ascii="Times New Roman" w:hAnsi="Times New Roman" w:cs="Times New Roman"/>
                <w:sz w:val="24"/>
                <w:szCs w:val="24"/>
              </w:rPr>
            </w:pPr>
          </w:p>
          <w:p w:rsidR="00106AB4" w:rsidRPr="0003522A" w:rsidRDefault="00106AB4" w:rsidP="00106AB4">
            <w:pPr>
              <w:pStyle w:val="Sudong3"/>
              <w:numPr>
                <w:ilvl w:val="0"/>
                <w:numId w:val="0"/>
              </w:numPr>
              <w:jc w:val="center"/>
              <w:rPr>
                <w:rFonts w:ascii="Times New Roman" w:hAnsi="Times New Roman" w:cs="Times New Roman"/>
                <w:sz w:val="24"/>
                <w:szCs w:val="24"/>
              </w:rPr>
            </w:pPr>
          </w:p>
        </w:tc>
        <w:tc>
          <w:tcPr>
            <w:tcW w:w="1902" w:type="dxa"/>
            <w:tcBorders>
              <w:top w:val="single" w:sz="4" w:space="0" w:color="auto"/>
              <w:left w:val="single" w:sz="4" w:space="0" w:color="auto"/>
              <w:bottom w:val="single" w:sz="4" w:space="0" w:color="auto"/>
              <w:right w:val="single" w:sz="4" w:space="0" w:color="auto"/>
            </w:tcBorders>
            <w:vAlign w:val="center"/>
            <w:hideMark/>
          </w:tcPr>
          <w:p w:rsidR="00106AB4" w:rsidRPr="0003522A" w:rsidRDefault="00106AB4" w:rsidP="00106AB4">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Thực hiện kết nối trực tiếp và tương tác với cơ sở dữ liệu</w:t>
            </w:r>
          </w:p>
        </w:tc>
      </w:tr>
    </w:tbl>
    <w:p w:rsidR="00106AB4" w:rsidRPr="00106AB4" w:rsidRDefault="00106AB4" w:rsidP="00106AB4">
      <w:pPr>
        <w:pStyle w:val="Mcnh"/>
        <w:tabs>
          <w:tab w:val="clear" w:pos="4680"/>
          <w:tab w:val="clear" w:pos="9360"/>
        </w:tabs>
        <w:ind w:left="1080"/>
        <w:jc w:val="both"/>
        <w:rPr>
          <w:rFonts w:asciiTheme="minorHAnsi" w:hAnsiTheme="minorHAnsi"/>
          <w:sz w:val="24"/>
          <w:szCs w:val="24"/>
        </w:rPr>
      </w:pPr>
    </w:p>
    <w:p w:rsidR="004051BC" w:rsidRDefault="004051BC" w:rsidP="00106AB4">
      <w:pPr>
        <w:jc w:val="both"/>
        <w:rPr>
          <w:b/>
          <w:sz w:val="32"/>
          <w:szCs w:val="32"/>
        </w:rPr>
      </w:pPr>
      <w:r>
        <w:rPr>
          <w:b/>
          <w:sz w:val="32"/>
          <w:szCs w:val="32"/>
        </w:rPr>
        <w:br w:type="page"/>
      </w:r>
    </w:p>
    <w:p w:rsidR="00106AB4" w:rsidRPr="00AC287D" w:rsidRDefault="00106AB4" w:rsidP="004051BC">
      <w:pPr>
        <w:pStyle w:val="u1"/>
        <w:rPr>
          <w:sz w:val="32"/>
          <w:szCs w:val="32"/>
        </w:rPr>
      </w:pPr>
      <w:bookmarkStart w:id="88" w:name="_Toc518344054"/>
      <w:r w:rsidRPr="00AC287D">
        <w:rPr>
          <w:sz w:val="32"/>
          <w:szCs w:val="32"/>
        </w:rPr>
        <w:lastRenderedPageBreak/>
        <w:t>Chương 4: Cài đặt</w:t>
      </w:r>
      <w:bookmarkEnd w:id="88"/>
    </w:p>
    <w:p w:rsidR="00106AB4" w:rsidRPr="00A37BAB" w:rsidRDefault="00106AB4" w:rsidP="00E43E4A">
      <w:pPr>
        <w:pStyle w:val="oancuaDanhsach"/>
        <w:numPr>
          <w:ilvl w:val="0"/>
          <w:numId w:val="28"/>
        </w:numPr>
        <w:outlineLvl w:val="1"/>
        <w:rPr>
          <w:rFonts w:ascii="Times New Roman" w:hAnsi="Times New Roman" w:cs="Times New Roman"/>
          <w:b/>
          <w:sz w:val="24"/>
          <w:szCs w:val="24"/>
        </w:rPr>
      </w:pPr>
      <w:bookmarkStart w:id="89" w:name="_Toc518344055"/>
      <w:r w:rsidRPr="00A37BAB">
        <w:rPr>
          <w:rFonts w:ascii="Times New Roman" w:hAnsi="Times New Roman" w:cs="Times New Roman"/>
          <w:b/>
          <w:sz w:val="24"/>
          <w:szCs w:val="24"/>
        </w:rPr>
        <w:t>Công nghệ sử dụng</w:t>
      </w:r>
      <w:bookmarkEnd w:id="89"/>
    </w:p>
    <w:p w:rsidR="00106AB4" w:rsidRPr="00A37BAB" w:rsidRDefault="00106AB4" w:rsidP="00E43E4A">
      <w:pPr>
        <w:pStyle w:val="u3"/>
        <w:numPr>
          <w:ilvl w:val="1"/>
          <w:numId w:val="28"/>
        </w:numPr>
        <w:rPr>
          <w:rFonts w:ascii="Times New Roman" w:hAnsi="Times New Roman" w:cs="Times New Roman"/>
          <w:b/>
          <w:color w:val="auto"/>
          <w:lang w:val="vi-VN"/>
        </w:rPr>
      </w:pPr>
      <w:bookmarkStart w:id="90" w:name="_Toc455753695"/>
      <w:bookmarkStart w:id="91" w:name="_Toc518344056"/>
      <w:r w:rsidRPr="00A37BAB">
        <w:rPr>
          <w:rFonts w:ascii="Times New Roman" w:hAnsi="Times New Roman" w:cs="Times New Roman"/>
          <w:b/>
          <w:color w:val="auto"/>
          <w:lang w:val="vi-VN"/>
        </w:rPr>
        <w:t>Môi trường phát triển tích hợp(IDE) : Visual studio 2015.</w:t>
      </w:r>
      <w:bookmarkEnd w:id="90"/>
      <w:bookmarkEnd w:id="91"/>
    </w:p>
    <w:p w:rsidR="00106AB4" w:rsidRPr="00A37BAB" w:rsidRDefault="00106AB4" w:rsidP="00E43E4A">
      <w:pPr>
        <w:pStyle w:val="oancuaDanhsach"/>
        <w:numPr>
          <w:ilvl w:val="0"/>
          <w:numId w:val="29"/>
        </w:numPr>
        <w:ind w:left="1440"/>
        <w:rPr>
          <w:rFonts w:ascii="Times New Roman" w:hAnsi="Times New Roman" w:cs="Times New Roman"/>
          <w:sz w:val="24"/>
          <w:szCs w:val="24"/>
          <w:shd w:val="clear" w:color="auto" w:fill="FFFFFF"/>
        </w:rPr>
      </w:pPr>
      <w:r w:rsidRPr="00A37BAB">
        <w:rPr>
          <w:rFonts w:ascii="Times New Roman" w:hAnsi="Times New Roman" w:cs="Times New Roman"/>
          <w:sz w:val="24"/>
          <w:szCs w:val="24"/>
          <w:lang w:val="vi-VN"/>
        </w:rPr>
        <w:t>Visual studio</w:t>
      </w:r>
      <w:r w:rsidRPr="00A37BAB">
        <w:rPr>
          <w:rFonts w:ascii="Times New Roman" w:hAnsi="Times New Roman" w:cs="Times New Roman"/>
          <w:b/>
          <w:sz w:val="24"/>
          <w:szCs w:val="24"/>
          <w:lang w:val="vi-VN"/>
        </w:rPr>
        <w:t xml:space="preserve"> </w:t>
      </w:r>
      <w:r w:rsidRPr="00A37BAB">
        <w:rPr>
          <w:rFonts w:ascii="Times New Roman" w:hAnsi="Times New Roman" w:cs="Times New Roman"/>
          <w:sz w:val="24"/>
          <w:szCs w:val="24"/>
          <w:lang w:val="vi-VN"/>
        </w:rPr>
        <w:t>là</w:t>
      </w:r>
      <w:r w:rsidRPr="00A37BAB">
        <w:rPr>
          <w:rFonts w:ascii="Times New Roman" w:hAnsi="Times New Roman" w:cs="Times New Roman"/>
          <w:b/>
          <w:sz w:val="24"/>
          <w:szCs w:val="24"/>
          <w:lang w:val="vi-VN"/>
        </w:rPr>
        <w:t xml:space="preserve"> </w:t>
      </w:r>
      <w:r w:rsidRPr="00A37BAB">
        <w:rPr>
          <w:rFonts w:ascii="Times New Roman" w:hAnsi="Times New Roman" w:cs="Times New Roman"/>
          <w:sz w:val="24"/>
          <w:szCs w:val="24"/>
          <w:shd w:val="clear" w:color="auto" w:fill="FFFFFF"/>
        </w:rPr>
        <w:t>một</w:t>
      </w:r>
      <w:r w:rsidRPr="00A37BAB">
        <w:rPr>
          <w:rStyle w:val="apple-converted-space"/>
          <w:rFonts w:ascii="Times New Roman" w:hAnsi="Times New Roman" w:cs="Times New Roman"/>
          <w:sz w:val="24"/>
          <w:szCs w:val="24"/>
          <w:shd w:val="clear" w:color="auto" w:fill="FFFFFF"/>
        </w:rPr>
        <w:t> </w:t>
      </w:r>
      <w:hyperlink r:id="rId53" w:tooltip="Môi trường phát triển tích hợp" w:history="1">
        <w:r w:rsidRPr="00A37BAB">
          <w:rPr>
            <w:rStyle w:val="Siuktni"/>
            <w:rFonts w:ascii="Times New Roman" w:hAnsi="Times New Roman" w:cs="Times New Roman"/>
            <w:color w:val="auto"/>
            <w:sz w:val="24"/>
            <w:szCs w:val="24"/>
            <w:u w:val="none"/>
            <w:shd w:val="clear" w:color="auto" w:fill="FFFFFF"/>
          </w:rPr>
          <w:t>môi trường phát triển tích hợp</w:t>
        </w:r>
      </w:hyperlink>
      <w:r w:rsidRPr="00A37BAB">
        <w:rPr>
          <w:rStyle w:val="apple-converted-space"/>
          <w:rFonts w:ascii="Times New Roman" w:hAnsi="Times New Roman" w:cs="Times New Roman"/>
          <w:sz w:val="24"/>
          <w:szCs w:val="24"/>
          <w:shd w:val="clear" w:color="auto" w:fill="FFFFFF"/>
        </w:rPr>
        <w:t> </w:t>
      </w:r>
      <w:r w:rsidRPr="00A37BAB">
        <w:rPr>
          <w:rFonts w:ascii="Times New Roman" w:hAnsi="Times New Roman" w:cs="Times New Roman"/>
          <w:sz w:val="24"/>
          <w:szCs w:val="24"/>
          <w:shd w:val="clear" w:color="auto" w:fill="FFFFFF"/>
        </w:rPr>
        <w:t>(IDE) từ</w:t>
      </w:r>
      <w:r w:rsidRPr="00A37BAB">
        <w:rPr>
          <w:rStyle w:val="apple-converted-space"/>
          <w:rFonts w:ascii="Times New Roman" w:hAnsi="Times New Roman" w:cs="Times New Roman"/>
          <w:sz w:val="24"/>
          <w:szCs w:val="24"/>
          <w:shd w:val="clear" w:color="auto" w:fill="FFFFFF"/>
        </w:rPr>
        <w:t> </w:t>
      </w:r>
      <w:hyperlink r:id="rId54" w:tooltip="Microsoft" w:history="1">
        <w:r w:rsidRPr="00A37BAB">
          <w:rPr>
            <w:rStyle w:val="Siuktni"/>
            <w:rFonts w:ascii="Times New Roman" w:hAnsi="Times New Roman" w:cs="Times New Roman"/>
            <w:color w:val="auto"/>
            <w:sz w:val="24"/>
            <w:szCs w:val="24"/>
            <w:u w:val="none"/>
            <w:shd w:val="clear" w:color="auto" w:fill="FFFFFF"/>
          </w:rPr>
          <w:t>Microsoft</w:t>
        </w:r>
      </w:hyperlink>
      <w:r w:rsidRPr="00A37BAB">
        <w:rPr>
          <w:rFonts w:ascii="Times New Roman" w:hAnsi="Times New Roman" w:cs="Times New Roman"/>
          <w:sz w:val="24"/>
          <w:szCs w:val="24"/>
          <w:shd w:val="clear" w:color="auto" w:fill="FFFFFF"/>
        </w:rPr>
        <w:t>. Nó được sử dụng để phát triển</w:t>
      </w:r>
      <w:r w:rsidRPr="00A37BAB">
        <w:rPr>
          <w:rStyle w:val="apple-converted-space"/>
          <w:rFonts w:ascii="Times New Roman" w:hAnsi="Times New Roman" w:cs="Times New Roman"/>
          <w:sz w:val="24"/>
          <w:szCs w:val="24"/>
          <w:shd w:val="clear" w:color="auto" w:fill="FFFFFF"/>
        </w:rPr>
        <w:t> </w:t>
      </w:r>
      <w:hyperlink r:id="rId55" w:tooltip="Chương trình máy tính" w:history="1">
        <w:r w:rsidRPr="00A37BAB">
          <w:rPr>
            <w:rStyle w:val="Siuktni"/>
            <w:rFonts w:ascii="Times New Roman" w:hAnsi="Times New Roman" w:cs="Times New Roman"/>
            <w:color w:val="auto"/>
            <w:sz w:val="24"/>
            <w:szCs w:val="24"/>
            <w:u w:val="none"/>
            <w:shd w:val="clear" w:color="auto" w:fill="FFFFFF"/>
          </w:rPr>
          <w:t>chương trình máy tính</w:t>
        </w:r>
      </w:hyperlink>
      <w:r w:rsidRPr="00A37BAB">
        <w:rPr>
          <w:rStyle w:val="apple-converted-space"/>
          <w:rFonts w:ascii="Times New Roman" w:hAnsi="Times New Roman" w:cs="Times New Roman"/>
          <w:sz w:val="24"/>
          <w:szCs w:val="24"/>
          <w:shd w:val="clear" w:color="auto" w:fill="FFFFFF"/>
        </w:rPr>
        <w:t> </w:t>
      </w:r>
      <w:r w:rsidRPr="00A37BAB">
        <w:rPr>
          <w:rFonts w:ascii="Times New Roman" w:hAnsi="Times New Roman" w:cs="Times New Roman"/>
          <w:sz w:val="24"/>
          <w:szCs w:val="24"/>
          <w:shd w:val="clear" w:color="auto" w:fill="FFFFFF"/>
        </w:rPr>
        <w:t>cho Microsoft Windows, cũng như các trang web, các ứng dụng web và các dịch vụ web. Visual Studio sử dụng nền tảng phát triển phần mềm của Microsoft như</w:t>
      </w:r>
      <w:r w:rsidRPr="00A37BAB">
        <w:rPr>
          <w:rStyle w:val="apple-converted-space"/>
          <w:rFonts w:ascii="Times New Roman" w:hAnsi="Times New Roman" w:cs="Times New Roman"/>
          <w:sz w:val="24"/>
          <w:szCs w:val="24"/>
          <w:shd w:val="clear" w:color="auto" w:fill="FFFFFF"/>
        </w:rPr>
        <w:t> </w:t>
      </w:r>
      <w:hyperlink r:id="rId56" w:tooltip="Windows API (trang chưa được viết)" w:history="1">
        <w:r w:rsidRPr="00A37BAB">
          <w:rPr>
            <w:rStyle w:val="Siuktni"/>
            <w:rFonts w:ascii="Times New Roman" w:hAnsi="Times New Roman" w:cs="Times New Roman"/>
            <w:color w:val="auto"/>
            <w:sz w:val="24"/>
            <w:szCs w:val="24"/>
            <w:u w:val="none"/>
            <w:shd w:val="clear" w:color="auto" w:fill="FFFFFF"/>
          </w:rPr>
          <w:t>Windows API</w:t>
        </w:r>
      </w:hyperlink>
      <w:r w:rsidRPr="00A37BAB">
        <w:rPr>
          <w:rFonts w:ascii="Times New Roman" w:hAnsi="Times New Roman" w:cs="Times New Roman"/>
          <w:sz w:val="24"/>
          <w:szCs w:val="24"/>
          <w:shd w:val="clear" w:color="auto" w:fill="FFFFFF"/>
        </w:rPr>
        <w:t>,</w:t>
      </w:r>
      <w:r w:rsidRPr="00A37BAB">
        <w:rPr>
          <w:rStyle w:val="apple-converted-space"/>
          <w:rFonts w:ascii="Times New Roman" w:hAnsi="Times New Roman" w:cs="Times New Roman"/>
          <w:sz w:val="24"/>
          <w:szCs w:val="24"/>
          <w:shd w:val="clear" w:color="auto" w:fill="FFFFFF"/>
        </w:rPr>
        <w:t> </w:t>
      </w:r>
      <w:hyperlink r:id="rId57" w:tooltip="Windows Forms (trang chưa được viết)" w:history="1">
        <w:r w:rsidRPr="00A37BAB">
          <w:rPr>
            <w:rStyle w:val="Siuktni"/>
            <w:rFonts w:ascii="Times New Roman" w:hAnsi="Times New Roman" w:cs="Times New Roman"/>
            <w:color w:val="auto"/>
            <w:sz w:val="24"/>
            <w:szCs w:val="24"/>
            <w:u w:val="none"/>
            <w:shd w:val="clear" w:color="auto" w:fill="FFFFFF"/>
          </w:rPr>
          <w:t>Windows Forms</w:t>
        </w:r>
      </w:hyperlink>
      <w:r w:rsidRPr="00A37BAB">
        <w:rPr>
          <w:rFonts w:ascii="Times New Roman" w:hAnsi="Times New Roman" w:cs="Times New Roman"/>
          <w:sz w:val="24"/>
          <w:szCs w:val="24"/>
          <w:shd w:val="clear" w:color="auto" w:fill="FFFFFF"/>
        </w:rPr>
        <w:t>,</w:t>
      </w:r>
      <w:r w:rsidRPr="00A37BAB">
        <w:rPr>
          <w:rStyle w:val="apple-converted-space"/>
          <w:rFonts w:ascii="Times New Roman" w:hAnsi="Times New Roman" w:cs="Times New Roman"/>
          <w:sz w:val="24"/>
          <w:szCs w:val="24"/>
          <w:shd w:val="clear" w:color="auto" w:fill="FFFFFF"/>
        </w:rPr>
        <w:t> </w:t>
      </w:r>
      <w:hyperlink r:id="rId58" w:tooltip="Windows Presentation Foundation" w:history="1">
        <w:r w:rsidRPr="00A37BAB">
          <w:rPr>
            <w:rStyle w:val="Siuktni"/>
            <w:rFonts w:ascii="Times New Roman" w:hAnsi="Times New Roman" w:cs="Times New Roman"/>
            <w:color w:val="auto"/>
            <w:sz w:val="24"/>
            <w:szCs w:val="24"/>
            <w:u w:val="none"/>
            <w:shd w:val="clear" w:color="auto" w:fill="FFFFFF"/>
          </w:rPr>
          <w:t>Windows Presentation Foundation</w:t>
        </w:r>
      </w:hyperlink>
      <w:r w:rsidRPr="00A37BAB">
        <w:rPr>
          <w:rFonts w:ascii="Times New Roman" w:hAnsi="Times New Roman" w:cs="Times New Roman"/>
          <w:sz w:val="24"/>
          <w:szCs w:val="24"/>
          <w:shd w:val="clear" w:color="auto" w:fill="FFFFFF"/>
        </w:rPr>
        <w:t>,</w:t>
      </w:r>
      <w:r w:rsidRPr="00A37BAB">
        <w:rPr>
          <w:rStyle w:val="apple-converted-space"/>
          <w:rFonts w:ascii="Times New Roman" w:hAnsi="Times New Roman" w:cs="Times New Roman"/>
          <w:sz w:val="24"/>
          <w:szCs w:val="24"/>
          <w:shd w:val="clear" w:color="auto" w:fill="FFFFFF"/>
        </w:rPr>
        <w:t> </w:t>
      </w:r>
      <w:hyperlink r:id="rId59" w:tooltip="Windows Store" w:history="1">
        <w:r w:rsidRPr="00A37BAB">
          <w:rPr>
            <w:rStyle w:val="Siuktni"/>
            <w:rFonts w:ascii="Times New Roman" w:hAnsi="Times New Roman" w:cs="Times New Roman"/>
            <w:color w:val="auto"/>
            <w:sz w:val="24"/>
            <w:szCs w:val="24"/>
            <w:u w:val="none"/>
            <w:shd w:val="clear" w:color="auto" w:fill="FFFFFF"/>
          </w:rPr>
          <w:t>Windows Store</w:t>
        </w:r>
      </w:hyperlink>
      <w:r w:rsidRPr="00A37BAB">
        <w:rPr>
          <w:rFonts w:ascii="Times New Roman" w:hAnsi="Times New Roman" w:cs="Times New Roman"/>
          <w:sz w:val="24"/>
          <w:szCs w:val="24"/>
          <w:shd w:val="clear" w:color="auto" w:fill="FFFFFF"/>
        </w:rPr>
        <w:t>và</w:t>
      </w:r>
      <w:r w:rsidRPr="00A37BAB">
        <w:rPr>
          <w:rStyle w:val="apple-converted-space"/>
          <w:rFonts w:ascii="Times New Roman" w:hAnsi="Times New Roman" w:cs="Times New Roman"/>
          <w:sz w:val="24"/>
          <w:szCs w:val="24"/>
          <w:shd w:val="clear" w:color="auto" w:fill="FFFFFF"/>
        </w:rPr>
        <w:t> </w:t>
      </w:r>
      <w:hyperlink r:id="rId60" w:tooltip="Microsoft Silverlight" w:history="1">
        <w:r w:rsidRPr="00A37BAB">
          <w:rPr>
            <w:rStyle w:val="Siuktni"/>
            <w:rFonts w:ascii="Times New Roman" w:hAnsi="Times New Roman" w:cs="Times New Roman"/>
            <w:color w:val="auto"/>
            <w:sz w:val="24"/>
            <w:szCs w:val="24"/>
            <w:u w:val="none"/>
            <w:shd w:val="clear" w:color="auto" w:fill="FFFFFF"/>
          </w:rPr>
          <w:t>Microsoft Silverlight</w:t>
        </w:r>
      </w:hyperlink>
      <w:r w:rsidRPr="00A37BAB">
        <w:rPr>
          <w:rFonts w:ascii="Times New Roman" w:hAnsi="Times New Roman" w:cs="Times New Roman"/>
          <w:sz w:val="24"/>
          <w:szCs w:val="24"/>
          <w:shd w:val="clear" w:color="auto" w:fill="FFFFFF"/>
        </w:rPr>
        <w:t>. Nó có thể sản xuất cả hai</w:t>
      </w:r>
      <w:r w:rsidRPr="00A37BAB">
        <w:rPr>
          <w:rStyle w:val="apple-converted-space"/>
          <w:rFonts w:ascii="Times New Roman" w:hAnsi="Times New Roman" w:cs="Times New Roman"/>
          <w:sz w:val="24"/>
          <w:szCs w:val="24"/>
          <w:shd w:val="clear" w:color="auto" w:fill="FFFFFF"/>
        </w:rPr>
        <w:t> </w:t>
      </w:r>
      <w:hyperlink r:id="rId61" w:tooltip="Ngôn ngữ máy" w:history="1">
        <w:r w:rsidRPr="00A37BAB">
          <w:rPr>
            <w:rStyle w:val="Siuktni"/>
            <w:rFonts w:ascii="Times New Roman" w:hAnsi="Times New Roman" w:cs="Times New Roman"/>
            <w:color w:val="auto"/>
            <w:sz w:val="24"/>
            <w:szCs w:val="24"/>
            <w:u w:val="none"/>
            <w:shd w:val="clear" w:color="auto" w:fill="FFFFFF"/>
          </w:rPr>
          <w:t>ngôn ngữ máy</w:t>
        </w:r>
      </w:hyperlink>
      <w:r w:rsidRPr="00A37BAB">
        <w:rPr>
          <w:rStyle w:val="apple-converted-space"/>
          <w:rFonts w:ascii="Times New Roman" w:hAnsi="Times New Roman" w:cs="Times New Roman"/>
          <w:sz w:val="24"/>
          <w:szCs w:val="24"/>
          <w:shd w:val="clear" w:color="auto" w:fill="FFFFFF"/>
        </w:rPr>
        <w:t> </w:t>
      </w:r>
      <w:r w:rsidRPr="00A37BAB">
        <w:rPr>
          <w:rFonts w:ascii="Times New Roman" w:hAnsi="Times New Roman" w:cs="Times New Roman"/>
          <w:sz w:val="24"/>
          <w:szCs w:val="24"/>
          <w:shd w:val="clear" w:color="auto" w:fill="FFFFFF"/>
        </w:rPr>
        <w:t>và</w:t>
      </w:r>
      <w:r w:rsidRPr="00A37BAB">
        <w:rPr>
          <w:rStyle w:val="apple-converted-space"/>
          <w:rFonts w:ascii="Times New Roman" w:hAnsi="Times New Roman" w:cs="Times New Roman"/>
          <w:sz w:val="24"/>
          <w:szCs w:val="24"/>
          <w:shd w:val="clear" w:color="auto" w:fill="FFFFFF"/>
        </w:rPr>
        <w:t> </w:t>
      </w:r>
      <w:hyperlink r:id="rId62" w:tooltip="Mã số quản lý (trang chưa được viết)" w:history="1">
        <w:r w:rsidRPr="00A37BAB">
          <w:rPr>
            <w:rStyle w:val="Siuktni"/>
            <w:rFonts w:ascii="Times New Roman" w:hAnsi="Times New Roman" w:cs="Times New Roman"/>
            <w:color w:val="auto"/>
            <w:sz w:val="24"/>
            <w:szCs w:val="24"/>
            <w:u w:val="none"/>
            <w:shd w:val="clear" w:color="auto" w:fill="FFFFFF"/>
          </w:rPr>
          <w:t>mã số quản lý</w:t>
        </w:r>
      </w:hyperlink>
      <w:r w:rsidRPr="00A37BAB">
        <w:rPr>
          <w:rFonts w:ascii="Times New Roman" w:hAnsi="Times New Roman" w:cs="Times New Roman"/>
          <w:sz w:val="24"/>
          <w:szCs w:val="24"/>
          <w:shd w:val="clear" w:color="auto" w:fill="FFFFFF"/>
        </w:rPr>
        <w:t>.</w:t>
      </w:r>
    </w:p>
    <w:p w:rsidR="00106AB4" w:rsidRPr="00A37BAB" w:rsidRDefault="00106AB4" w:rsidP="00E43E4A">
      <w:pPr>
        <w:pStyle w:val="oancuaDanhsach"/>
        <w:numPr>
          <w:ilvl w:val="0"/>
          <w:numId w:val="29"/>
        </w:numPr>
        <w:ind w:left="1440"/>
        <w:rPr>
          <w:rFonts w:ascii="Times New Roman" w:hAnsi="Times New Roman" w:cs="Times New Roman"/>
          <w:sz w:val="24"/>
          <w:szCs w:val="24"/>
        </w:rPr>
      </w:pPr>
      <w:r w:rsidRPr="00A37BAB">
        <w:rPr>
          <w:rFonts w:ascii="Times New Roman" w:hAnsi="Times New Roman" w:cs="Times New Roman"/>
          <w:sz w:val="24"/>
          <w:szCs w:val="24"/>
          <w:shd w:val="clear" w:color="auto" w:fill="FFFFFF"/>
          <w:lang w:val="vi-VN"/>
        </w:rPr>
        <w:t>V</w:t>
      </w:r>
      <w:r w:rsidRPr="00A37BAB">
        <w:rPr>
          <w:rFonts w:ascii="Times New Roman" w:hAnsi="Times New Roman" w:cs="Times New Roman"/>
          <w:sz w:val="24"/>
          <w:szCs w:val="24"/>
          <w:shd w:val="clear" w:color="auto" w:fill="FFFFFF"/>
        </w:rPr>
        <w:t>isual Studio hỗ trợ nhiều</w:t>
      </w:r>
      <w:r w:rsidRPr="00A37BAB">
        <w:rPr>
          <w:rStyle w:val="apple-converted-space"/>
          <w:rFonts w:ascii="Times New Roman" w:hAnsi="Times New Roman" w:cs="Times New Roman"/>
          <w:sz w:val="24"/>
          <w:szCs w:val="24"/>
          <w:shd w:val="clear" w:color="auto" w:fill="FFFFFF"/>
        </w:rPr>
        <w:t> </w:t>
      </w:r>
      <w:hyperlink r:id="rId63" w:tooltip="Ngôn ngữ lập trình" w:history="1">
        <w:r w:rsidRPr="00A37BAB">
          <w:rPr>
            <w:rStyle w:val="Siuktni"/>
            <w:rFonts w:ascii="Times New Roman" w:hAnsi="Times New Roman" w:cs="Times New Roman"/>
            <w:color w:val="auto"/>
            <w:sz w:val="24"/>
            <w:szCs w:val="24"/>
            <w:u w:val="none"/>
            <w:shd w:val="clear" w:color="auto" w:fill="FFFFFF"/>
          </w:rPr>
          <w:t>ngôn ngữ lập trình</w:t>
        </w:r>
      </w:hyperlink>
      <w:r w:rsidRPr="00A37BAB">
        <w:rPr>
          <w:rStyle w:val="apple-converted-space"/>
          <w:rFonts w:ascii="Times New Roman" w:hAnsi="Times New Roman" w:cs="Times New Roman"/>
          <w:sz w:val="24"/>
          <w:szCs w:val="24"/>
          <w:shd w:val="clear" w:color="auto" w:fill="FFFFFF"/>
        </w:rPr>
        <w:t> </w:t>
      </w:r>
      <w:r w:rsidRPr="00A37BAB">
        <w:rPr>
          <w:rFonts w:ascii="Times New Roman" w:hAnsi="Times New Roman" w:cs="Times New Roman"/>
          <w:sz w:val="24"/>
          <w:szCs w:val="24"/>
          <w:shd w:val="clear" w:color="auto" w:fill="FFFFFF"/>
        </w:rPr>
        <w:t>khác nhau và cho phép trình biên tập mã và gỡ lỗi để hỗ trợ (mức độ khác nhau) hầu như mọi ngôn ngữ lập trình. Các ngôn ngữ tích hợp gồm có</w:t>
      </w:r>
      <w:r w:rsidRPr="00A37BAB">
        <w:rPr>
          <w:rStyle w:val="apple-converted-space"/>
          <w:rFonts w:ascii="Times New Roman" w:hAnsi="Times New Roman" w:cs="Times New Roman"/>
          <w:sz w:val="24"/>
          <w:szCs w:val="24"/>
          <w:shd w:val="clear" w:color="auto" w:fill="FFFFFF"/>
        </w:rPr>
        <w:t> </w:t>
      </w:r>
      <w:hyperlink r:id="rId64" w:tooltip="C (ngôn ngữ lập trình)" w:history="1">
        <w:r w:rsidRPr="00A37BAB">
          <w:rPr>
            <w:rStyle w:val="Siuktni"/>
            <w:rFonts w:ascii="Times New Roman" w:hAnsi="Times New Roman" w:cs="Times New Roman"/>
            <w:color w:val="auto"/>
            <w:sz w:val="24"/>
            <w:szCs w:val="24"/>
            <w:u w:val="none"/>
            <w:shd w:val="clear" w:color="auto" w:fill="FFFFFF"/>
          </w:rPr>
          <w:t>C</w:t>
        </w:r>
      </w:hyperlink>
      <w:r w:rsidRPr="00A37BAB">
        <w:rPr>
          <w:rFonts w:ascii="Times New Roman" w:hAnsi="Times New Roman" w:cs="Times New Roman"/>
          <w:sz w:val="24"/>
          <w:szCs w:val="24"/>
          <w:shd w:val="clear" w:color="auto" w:fill="FFFFFF"/>
        </w:rPr>
        <w:t>,</w:t>
      </w:r>
      <w:r w:rsidRPr="00A37BAB">
        <w:rPr>
          <w:rStyle w:val="apple-converted-space"/>
          <w:rFonts w:ascii="Times New Roman" w:hAnsi="Times New Roman" w:cs="Times New Roman"/>
          <w:sz w:val="24"/>
          <w:szCs w:val="24"/>
          <w:shd w:val="clear" w:color="auto" w:fill="FFFFFF"/>
        </w:rPr>
        <w:t> </w:t>
      </w:r>
      <w:hyperlink r:id="rId65" w:tooltip="C++" w:history="1">
        <w:r w:rsidRPr="00A37BAB">
          <w:rPr>
            <w:rStyle w:val="Siuktni"/>
            <w:rFonts w:ascii="Times New Roman" w:hAnsi="Times New Roman" w:cs="Times New Roman"/>
            <w:color w:val="auto"/>
            <w:sz w:val="24"/>
            <w:szCs w:val="24"/>
            <w:u w:val="none"/>
            <w:shd w:val="clear" w:color="auto" w:fill="FFFFFF"/>
          </w:rPr>
          <w:t>C++</w:t>
        </w:r>
      </w:hyperlink>
      <w:r w:rsidRPr="00A37BAB">
        <w:rPr>
          <w:rStyle w:val="apple-converted-space"/>
          <w:rFonts w:ascii="Times New Roman" w:hAnsi="Times New Roman" w:cs="Times New Roman"/>
          <w:sz w:val="24"/>
          <w:szCs w:val="24"/>
          <w:shd w:val="clear" w:color="auto" w:fill="FFFFFF"/>
        </w:rPr>
        <w:t> </w:t>
      </w:r>
      <w:r w:rsidRPr="00A37BAB">
        <w:rPr>
          <w:rFonts w:ascii="Times New Roman" w:hAnsi="Times New Roman" w:cs="Times New Roman"/>
          <w:sz w:val="24"/>
          <w:szCs w:val="24"/>
          <w:shd w:val="clear" w:color="auto" w:fill="FFFFFF"/>
        </w:rPr>
        <w:t>và</w:t>
      </w:r>
      <w:r w:rsidRPr="00A37BAB">
        <w:rPr>
          <w:rStyle w:val="apple-converted-space"/>
          <w:rFonts w:ascii="Times New Roman" w:hAnsi="Times New Roman" w:cs="Times New Roman"/>
          <w:sz w:val="24"/>
          <w:szCs w:val="24"/>
          <w:shd w:val="clear" w:color="auto" w:fill="FFFFFF"/>
        </w:rPr>
        <w:t> </w:t>
      </w:r>
      <w:hyperlink r:id="rId66" w:tooltip="C++/CLI (trang chưa được viết)" w:history="1">
        <w:r w:rsidRPr="00A37BAB">
          <w:rPr>
            <w:rStyle w:val="Siuktni"/>
            <w:rFonts w:ascii="Times New Roman" w:hAnsi="Times New Roman" w:cs="Times New Roman"/>
            <w:color w:val="auto"/>
            <w:sz w:val="24"/>
            <w:szCs w:val="24"/>
            <w:u w:val="none"/>
            <w:shd w:val="clear" w:color="auto" w:fill="FFFFFF"/>
          </w:rPr>
          <w:t>C++/CLI</w:t>
        </w:r>
      </w:hyperlink>
      <w:r w:rsidRPr="00A37BAB">
        <w:rPr>
          <w:rStyle w:val="apple-converted-space"/>
          <w:rFonts w:ascii="Times New Roman" w:hAnsi="Times New Roman" w:cs="Times New Roman"/>
          <w:sz w:val="24"/>
          <w:szCs w:val="24"/>
          <w:shd w:val="clear" w:color="auto" w:fill="FFFFFF"/>
        </w:rPr>
        <w:t> </w:t>
      </w:r>
      <w:r w:rsidRPr="00A37BAB">
        <w:rPr>
          <w:rFonts w:ascii="Times New Roman" w:hAnsi="Times New Roman" w:cs="Times New Roman"/>
          <w:sz w:val="24"/>
          <w:szCs w:val="24"/>
          <w:shd w:val="clear" w:color="auto" w:fill="FFFFFF"/>
        </w:rPr>
        <w:t>,</w:t>
      </w:r>
      <w:r w:rsidRPr="00A37BAB">
        <w:rPr>
          <w:rStyle w:val="apple-converted-space"/>
          <w:rFonts w:ascii="Times New Roman" w:hAnsi="Times New Roman" w:cs="Times New Roman"/>
          <w:sz w:val="24"/>
          <w:szCs w:val="24"/>
          <w:shd w:val="clear" w:color="auto" w:fill="FFFFFF"/>
        </w:rPr>
        <w:t> </w:t>
      </w:r>
      <w:hyperlink r:id="rId67" w:tooltip="VB.NET" w:history="1">
        <w:r w:rsidRPr="00A37BAB">
          <w:rPr>
            <w:rStyle w:val="Siuktni"/>
            <w:rFonts w:ascii="Times New Roman" w:hAnsi="Times New Roman" w:cs="Times New Roman"/>
            <w:color w:val="auto"/>
            <w:sz w:val="24"/>
            <w:szCs w:val="24"/>
            <w:u w:val="none"/>
            <w:shd w:val="clear" w:color="auto" w:fill="FFFFFF"/>
          </w:rPr>
          <w:t>VB.NET</w:t>
        </w:r>
      </w:hyperlink>
      <w:r w:rsidRPr="00A37BAB">
        <w:rPr>
          <w:rFonts w:ascii="Times New Roman" w:hAnsi="Times New Roman" w:cs="Times New Roman"/>
          <w:sz w:val="24"/>
          <w:szCs w:val="24"/>
          <w:shd w:val="clear" w:color="auto" w:fill="FFFFFF"/>
        </w:rPr>
        <w:t>,</w:t>
      </w:r>
      <w:r w:rsidRPr="00A37BAB">
        <w:rPr>
          <w:rStyle w:val="apple-converted-space"/>
          <w:rFonts w:ascii="Times New Roman" w:hAnsi="Times New Roman" w:cs="Times New Roman"/>
          <w:sz w:val="24"/>
          <w:szCs w:val="24"/>
          <w:shd w:val="clear" w:color="auto" w:fill="FFFFFF"/>
        </w:rPr>
        <w:t> </w:t>
      </w:r>
      <w:hyperlink r:id="rId68" w:tooltip="C thăng" w:history="1">
        <w:r w:rsidRPr="00A37BAB">
          <w:rPr>
            <w:rStyle w:val="Siuktni"/>
            <w:rFonts w:ascii="Times New Roman" w:hAnsi="Times New Roman" w:cs="Times New Roman"/>
            <w:color w:val="auto"/>
            <w:sz w:val="24"/>
            <w:szCs w:val="24"/>
            <w:u w:val="none"/>
            <w:shd w:val="clear" w:color="auto" w:fill="FFFFFF"/>
          </w:rPr>
          <w:t>C#</w:t>
        </w:r>
      </w:hyperlink>
      <w:r w:rsidRPr="00A37BAB">
        <w:rPr>
          <w:rFonts w:ascii="Times New Roman" w:hAnsi="Times New Roman" w:cs="Times New Roman"/>
          <w:sz w:val="24"/>
          <w:szCs w:val="24"/>
          <w:shd w:val="clear" w:color="auto" w:fill="FFFFFF"/>
        </w:rPr>
        <w:t xml:space="preserve"> và</w:t>
      </w:r>
      <w:r w:rsidRPr="00A37BAB">
        <w:rPr>
          <w:rStyle w:val="apple-converted-space"/>
          <w:rFonts w:ascii="Times New Roman" w:hAnsi="Times New Roman" w:cs="Times New Roman"/>
          <w:sz w:val="24"/>
          <w:szCs w:val="24"/>
          <w:shd w:val="clear" w:color="auto" w:fill="FFFFFF"/>
        </w:rPr>
        <w:t> </w:t>
      </w:r>
      <w:hyperlink r:id="rId69" w:tooltip="F thăng (trang chưa được viết)" w:history="1">
        <w:r w:rsidRPr="00A37BAB">
          <w:rPr>
            <w:rStyle w:val="Siuktni"/>
            <w:rFonts w:ascii="Times New Roman" w:hAnsi="Times New Roman" w:cs="Times New Roman"/>
            <w:color w:val="auto"/>
            <w:sz w:val="24"/>
            <w:szCs w:val="24"/>
            <w:u w:val="none"/>
            <w:shd w:val="clear" w:color="auto" w:fill="FFFFFF"/>
          </w:rPr>
          <w:t>F#</w:t>
        </w:r>
      </w:hyperlink>
      <w:r w:rsidRPr="00A37BAB">
        <w:rPr>
          <w:rFonts w:ascii="Times New Roman" w:hAnsi="Times New Roman" w:cs="Times New Roman"/>
          <w:sz w:val="24"/>
          <w:szCs w:val="24"/>
          <w:shd w:val="clear" w:color="auto" w:fill="FFFFFF"/>
        </w:rPr>
        <w:t>. Hỗ trợ cho các ngôn ngữ khác như</w:t>
      </w:r>
      <w:r w:rsidRPr="00A37BAB">
        <w:rPr>
          <w:rFonts w:ascii="Times New Roman" w:hAnsi="Times New Roman" w:cs="Times New Roman"/>
          <w:sz w:val="24"/>
          <w:szCs w:val="24"/>
          <w:shd w:val="clear" w:color="auto" w:fill="FFFFFF"/>
          <w:lang w:val="vi-VN"/>
        </w:rPr>
        <w:t xml:space="preserve"> </w:t>
      </w:r>
      <w:hyperlink r:id="rId70" w:tooltip="J++ (trang chưa được viết)" w:history="1">
        <w:r w:rsidRPr="00A37BAB">
          <w:rPr>
            <w:rStyle w:val="Siuktni"/>
            <w:rFonts w:ascii="Times New Roman" w:hAnsi="Times New Roman" w:cs="Times New Roman"/>
            <w:color w:val="auto"/>
            <w:sz w:val="24"/>
            <w:szCs w:val="24"/>
            <w:u w:val="none"/>
            <w:shd w:val="clear" w:color="auto" w:fill="FFFFFF"/>
          </w:rPr>
          <w:t>J++</w:t>
        </w:r>
      </w:hyperlink>
      <w:r w:rsidRPr="00A37BAB">
        <w:rPr>
          <w:rFonts w:ascii="Times New Roman" w:hAnsi="Times New Roman" w:cs="Times New Roman"/>
          <w:sz w:val="24"/>
          <w:szCs w:val="24"/>
          <w:shd w:val="clear" w:color="auto" w:fill="FFFFFF"/>
        </w:rPr>
        <w:t>/</w:t>
      </w:r>
      <w:hyperlink r:id="rId71" w:tooltip="J thăng (trang chưa được viết)" w:history="1">
        <w:r w:rsidRPr="00A37BAB">
          <w:rPr>
            <w:rStyle w:val="Siuktni"/>
            <w:rFonts w:ascii="Times New Roman" w:hAnsi="Times New Roman" w:cs="Times New Roman"/>
            <w:color w:val="auto"/>
            <w:sz w:val="24"/>
            <w:szCs w:val="24"/>
            <w:u w:val="none"/>
            <w:shd w:val="clear" w:color="auto" w:fill="FFFFFF"/>
          </w:rPr>
          <w:t>J#</w:t>
        </w:r>
      </w:hyperlink>
      <w:r w:rsidRPr="00A37BAB">
        <w:rPr>
          <w:rFonts w:ascii="Times New Roman" w:hAnsi="Times New Roman" w:cs="Times New Roman"/>
          <w:sz w:val="24"/>
          <w:szCs w:val="24"/>
          <w:shd w:val="clear" w:color="auto" w:fill="FFFFFF"/>
        </w:rPr>
        <w:t>,</w:t>
      </w:r>
      <w:r w:rsidRPr="00A37BAB">
        <w:rPr>
          <w:rStyle w:val="apple-converted-space"/>
          <w:rFonts w:ascii="Times New Roman" w:hAnsi="Times New Roman" w:cs="Times New Roman"/>
          <w:sz w:val="24"/>
          <w:szCs w:val="24"/>
          <w:shd w:val="clear" w:color="auto" w:fill="FFFFFF"/>
        </w:rPr>
        <w:t> </w:t>
      </w:r>
      <w:hyperlink r:id="rId72" w:tooltip="Python" w:history="1">
        <w:r w:rsidRPr="00A37BAB">
          <w:rPr>
            <w:rStyle w:val="Siuktni"/>
            <w:rFonts w:ascii="Times New Roman" w:hAnsi="Times New Roman" w:cs="Times New Roman"/>
            <w:color w:val="auto"/>
            <w:sz w:val="24"/>
            <w:szCs w:val="24"/>
            <w:u w:val="none"/>
            <w:shd w:val="clear" w:color="auto" w:fill="FFFFFF"/>
          </w:rPr>
          <w:t>Python</w:t>
        </w:r>
      </w:hyperlink>
      <w:r w:rsidRPr="00A37BAB">
        <w:rPr>
          <w:rStyle w:val="apple-converted-space"/>
          <w:rFonts w:ascii="Times New Roman" w:hAnsi="Times New Roman" w:cs="Times New Roman"/>
          <w:sz w:val="24"/>
          <w:szCs w:val="24"/>
          <w:shd w:val="clear" w:color="auto" w:fill="FFFFFF"/>
        </w:rPr>
        <w:t> </w:t>
      </w:r>
      <w:r w:rsidRPr="00A37BAB">
        <w:rPr>
          <w:rFonts w:ascii="Times New Roman" w:hAnsi="Times New Roman" w:cs="Times New Roman"/>
          <w:sz w:val="24"/>
          <w:szCs w:val="24"/>
          <w:shd w:val="clear" w:color="auto" w:fill="FFFFFF"/>
        </w:rPr>
        <w:t>và</w:t>
      </w:r>
      <w:r w:rsidRPr="00A37BAB">
        <w:rPr>
          <w:rStyle w:val="apple-converted-space"/>
          <w:rFonts w:ascii="Times New Roman" w:hAnsi="Times New Roman" w:cs="Times New Roman"/>
          <w:sz w:val="24"/>
          <w:szCs w:val="24"/>
          <w:shd w:val="clear" w:color="auto" w:fill="FFFFFF"/>
        </w:rPr>
        <w:t> </w:t>
      </w:r>
      <w:hyperlink r:id="rId73" w:tooltip="Ruby" w:history="1">
        <w:r w:rsidRPr="00A37BAB">
          <w:rPr>
            <w:rStyle w:val="Siuktni"/>
            <w:rFonts w:ascii="Times New Roman" w:hAnsi="Times New Roman" w:cs="Times New Roman"/>
            <w:color w:val="auto"/>
            <w:sz w:val="24"/>
            <w:szCs w:val="24"/>
            <w:u w:val="none"/>
            <w:shd w:val="clear" w:color="auto" w:fill="FFFFFF"/>
          </w:rPr>
          <w:t>Ruby</w:t>
        </w:r>
      </w:hyperlink>
      <w:r w:rsidRPr="00A37BAB">
        <w:rPr>
          <w:rStyle w:val="apple-converted-space"/>
          <w:rFonts w:ascii="Times New Roman" w:hAnsi="Times New Roman" w:cs="Times New Roman"/>
          <w:sz w:val="24"/>
          <w:szCs w:val="24"/>
          <w:shd w:val="clear" w:color="auto" w:fill="FFFFFF"/>
        </w:rPr>
        <w:t> </w:t>
      </w:r>
      <w:r w:rsidRPr="00A37BAB">
        <w:rPr>
          <w:rFonts w:ascii="Times New Roman" w:hAnsi="Times New Roman" w:cs="Times New Roman"/>
          <w:sz w:val="24"/>
          <w:szCs w:val="24"/>
          <w:shd w:val="clear" w:color="auto" w:fill="FFFFFF"/>
        </w:rPr>
        <w:t>thông qua dịch vụ cài đặt riêng rẽ. Nó cũng hỗ trợ</w:t>
      </w:r>
      <w:r w:rsidRPr="00A37BAB">
        <w:rPr>
          <w:rStyle w:val="apple-converted-space"/>
          <w:rFonts w:ascii="Times New Roman" w:hAnsi="Times New Roman" w:cs="Times New Roman"/>
          <w:sz w:val="24"/>
          <w:szCs w:val="24"/>
          <w:shd w:val="clear" w:color="auto" w:fill="FFFFFF"/>
        </w:rPr>
        <w:t> </w:t>
      </w:r>
      <w:hyperlink r:id="rId74" w:tooltip="XML" w:history="1">
        <w:r w:rsidRPr="00A37BAB">
          <w:rPr>
            <w:rStyle w:val="Siuktni"/>
            <w:rFonts w:ascii="Times New Roman" w:hAnsi="Times New Roman" w:cs="Times New Roman"/>
            <w:color w:val="auto"/>
            <w:sz w:val="24"/>
            <w:szCs w:val="24"/>
            <w:u w:val="none"/>
            <w:shd w:val="clear" w:color="auto" w:fill="FFFFFF"/>
          </w:rPr>
          <w:t>XML</w:t>
        </w:r>
      </w:hyperlink>
      <w:r w:rsidRPr="00A37BAB">
        <w:rPr>
          <w:rFonts w:ascii="Times New Roman" w:hAnsi="Times New Roman" w:cs="Times New Roman"/>
          <w:sz w:val="24"/>
          <w:szCs w:val="24"/>
          <w:shd w:val="clear" w:color="auto" w:fill="FFFFFF"/>
        </w:rPr>
        <w:t>/</w:t>
      </w:r>
      <w:hyperlink r:id="rId75" w:tooltip="XSLT" w:history="1">
        <w:r w:rsidRPr="00A37BAB">
          <w:rPr>
            <w:rStyle w:val="Siuktni"/>
            <w:rFonts w:ascii="Times New Roman" w:hAnsi="Times New Roman" w:cs="Times New Roman"/>
            <w:color w:val="auto"/>
            <w:sz w:val="24"/>
            <w:szCs w:val="24"/>
            <w:u w:val="none"/>
            <w:shd w:val="clear" w:color="auto" w:fill="FFFFFF"/>
          </w:rPr>
          <w:t>XSLT</w:t>
        </w:r>
      </w:hyperlink>
      <w:r w:rsidRPr="00A37BAB">
        <w:rPr>
          <w:rFonts w:ascii="Times New Roman" w:hAnsi="Times New Roman" w:cs="Times New Roman"/>
          <w:sz w:val="24"/>
          <w:szCs w:val="24"/>
          <w:shd w:val="clear" w:color="auto" w:fill="FFFFFF"/>
        </w:rPr>
        <w:t>,</w:t>
      </w:r>
      <w:r w:rsidRPr="00A37BAB">
        <w:rPr>
          <w:rStyle w:val="apple-converted-space"/>
          <w:rFonts w:ascii="Times New Roman" w:hAnsi="Times New Roman" w:cs="Times New Roman"/>
          <w:sz w:val="24"/>
          <w:szCs w:val="24"/>
          <w:shd w:val="clear" w:color="auto" w:fill="FFFFFF"/>
        </w:rPr>
        <w:t> </w:t>
      </w:r>
      <w:r w:rsidRPr="00A37BAB">
        <w:rPr>
          <w:rFonts w:ascii="Times New Roman" w:hAnsi="Times New Roman" w:cs="Times New Roman"/>
          <w:sz w:val="24"/>
          <w:szCs w:val="24"/>
        </w:rPr>
        <w:t>HTML</w:t>
      </w:r>
      <w:r w:rsidRPr="00A37BAB">
        <w:rPr>
          <w:rFonts w:ascii="Times New Roman" w:hAnsi="Times New Roman" w:cs="Times New Roman"/>
          <w:sz w:val="24"/>
          <w:szCs w:val="24"/>
          <w:shd w:val="clear" w:color="auto" w:fill="FFFFFF"/>
        </w:rPr>
        <w:t xml:space="preserve"> /</w:t>
      </w:r>
      <w:hyperlink r:id="rId76" w:tooltip="XHTML" w:history="1">
        <w:r w:rsidRPr="00A37BAB">
          <w:rPr>
            <w:rStyle w:val="Siuktni"/>
            <w:rFonts w:ascii="Times New Roman" w:hAnsi="Times New Roman" w:cs="Times New Roman"/>
            <w:color w:val="auto"/>
            <w:sz w:val="24"/>
            <w:szCs w:val="24"/>
            <w:u w:val="none"/>
            <w:shd w:val="clear" w:color="auto" w:fill="FFFFFF"/>
          </w:rPr>
          <w:t>XHTML</w:t>
        </w:r>
      </w:hyperlink>
      <w:r w:rsidRPr="00A37BAB">
        <w:rPr>
          <w:rFonts w:ascii="Times New Roman" w:hAnsi="Times New Roman" w:cs="Times New Roman"/>
          <w:sz w:val="24"/>
          <w:szCs w:val="24"/>
          <w:shd w:val="clear" w:color="auto" w:fill="FFFFFF"/>
        </w:rPr>
        <w:t>,</w:t>
      </w:r>
      <w:r w:rsidRPr="00A37BAB">
        <w:rPr>
          <w:rStyle w:val="apple-converted-space"/>
          <w:rFonts w:ascii="Times New Roman" w:hAnsi="Times New Roman" w:cs="Times New Roman"/>
          <w:sz w:val="24"/>
          <w:szCs w:val="24"/>
          <w:shd w:val="clear" w:color="auto" w:fill="FFFFFF"/>
        </w:rPr>
        <w:t> </w:t>
      </w:r>
      <w:hyperlink r:id="rId77" w:tooltip="JavaScript" w:history="1">
        <w:r w:rsidRPr="00A37BAB">
          <w:rPr>
            <w:rStyle w:val="Siuktni"/>
            <w:rFonts w:ascii="Times New Roman" w:hAnsi="Times New Roman" w:cs="Times New Roman"/>
            <w:color w:val="auto"/>
            <w:sz w:val="24"/>
            <w:szCs w:val="24"/>
            <w:u w:val="none"/>
            <w:shd w:val="clear" w:color="auto" w:fill="FFFFFF"/>
          </w:rPr>
          <w:t>JavaScript</w:t>
        </w:r>
      </w:hyperlink>
      <w:r w:rsidRPr="00A37BAB">
        <w:rPr>
          <w:rStyle w:val="apple-converted-space"/>
          <w:rFonts w:ascii="Times New Roman" w:hAnsi="Times New Roman" w:cs="Times New Roman"/>
          <w:sz w:val="24"/>
          <w:szCs w:val="24"/>
          <w:shd w:val="clear" w:color="auto" w:fill="FFFFFF"/>
        </w:rPr>
        <w:t> </w:t>
      </w:r>
      <w:r w:rsidRPr="00A37BAB">
        <w:rPr>
          <w:rFonts w:ascii="Times New Roman" w:hAnsi="Times New Roman" w:cs="Times New Roman"/>
          <w:sz w:val="24"/>
          <w:szCs w:val="24"/>
          <w:shd w:val="clear" w:color="auto" w:fill="FFFFFF"/>
        </w:rPr>
        <w:t>và</w:t>
      </w:r>
      <w:r w:rsidRPr="00A37BAB">
        <w:rPr>
          <w:rStyle w:val="apple-converted-space"/>
          <w:rFonts w:ascii="Times New Roman" w:hAnsi="Times New Roman" w:cs="Times New Roman"/>
          <w:sz w:val="24"/>
          <w:szCs w:val="24"/>
          <w:shd w:val="clear" w:color="auto" w:fill="FFFFFF"/>
        </w:rPr>
        <w:t> </w:t>
      </w:r>
      <w:hyperlink r:id="rId78" w:tooltip="CSS" w:history="1">
        <w:r w:rsidRPr="00A37BAB">
          <w:rPr>
            <w:rStyle w:val="Siuktni"/>
            <w:rFonts w:ascii="Times New Roman" w:hAnsi="Times New Roman" w:cs="Times New Roman"/>
            <w:color w:val="auto"/>
            <w:sz w:val="24"/>
            <w:szCs w:val="24"/>
            <w:u w:val="none"/>
            <w:shd w:val="clear" w:color="auto" w:fill="FFFFFF"/>
          </w:rPr>
          <w:t>CSS</w:t>
        </w:r>
      </w:hyperlink>
      <w:r w:rsidRPr="00A37BAB">
        <w:rPr>
          <w:rFonts w:ascii="Times New Roman" w:hAnsi="Times New Roman" w:cs="Times New Roman"/>
          <w:sz w:val="24"/>
          <w:szCs w:val="24"/>
        </w:rPr>
        <w:t>.</w:t>
      </w:r>
    </w:p>
    <w:p w:rsidR="00106AB4" w:rsidRPr="00A37BAB" w:rsidRDefault="00106AB4" w:rsidP="00E43E4A">
      <w:pPr>
        <w:pStyle w:val="u3"/>
        <w:numPr>
          <w:ilvl w:val="1"/>
          <w:numId w:val="28"/>
        </w:numPr>
        <w:rPr>
          <w:rFonts w:ascii="Times New Roman" w:hAnsi="Times New Roman" w:cs="Times New Roman"/>
          <w:b/>
          <w:color w:val="auto"/>
        </w:rPr>
      </w:pPr>
      <w:bookmarkStart w:id="92" w:name="_Toc455753696"/>
      <w:r w:rsidRPr="00A37BAB">
        <w:rPr>
          <w:rStyle w:val="u3Char"/>
          <w:rFonts w:ascii="Times New Roman" w:hAnsi="Times New Roman" w:cs="Times New Roman"/>
          <w:b/>
          <w:color w:val="auto"/>
        </w:rPr>
        <w:t xml:space="preserve"> </w:t>
      </w:r>
      <w:bookmarkStart w:id="93" w:name="_Toc518344057"/>
      <w:r w:rsidRPr="00A37BAB">
        <w:rPr>
          <w:rStyle w:val="u3Char"/>
          <w:rFonts w:ascii="Times New Roman" w:hAnsi="Times New Roman" w:cs="Times New Roman"/>
          <w:b/>
          <w:color w:val="auto"/>
        </w:rPr>
        <w:t>Công cụ quản trị cơ sở dữ liệu SQL Server 2014 Management Studio SQL Server</w:t>
      </w:r>
      <w:r w:rsidRPr="00A37BAB">
        <w:rPr>
          <w:rFonts w:ascii="Times New Roman" w:hAnsi="Times New Roman" w:cs="Times New Roman"/>
          <w:b/>
          <w:color w:val="auto"/>
        </w:rPr>
        <w:t>.</w:t>
      </w:r>
      <w:bookmarkEnd w:id="92"/>
      <w:bookmarkEnd w:id="93"/>
    </w:p>
    <w:p w:rsidR="00106AB4" w:rsidRPr="00A37BAB" w:rsidRDefault="00106AB4" w:rsidP="00E43E4A">
      <w:pPr>
        <w:pStyle w:val="oancuaDanhsach"/>
        <w:numPr>
          <w:ilvl w:val="0"/>
          <w:numId w:val="30"/>
        </w:numPr>
        <w:ind w:left="1440"/>
        <w:rPr>
          <w:rFonts w:ascii="Times New Roman" w:hAnsi="Times New Roman" w:cs="Times New Roman"/>
          <w:sz w:val="24"/>
          <w:szCs w:val="24"/>
        </w:rPr>
      </w:pPr>
      <w:r w:rsidRPr="00A37BAB">
        <w:rPr>
          <w:rFonts w:ascii="Times New Roman" w:hAnsi="Times New Roman" w:cs="Times New Roman"/>
          <w:sz w:val="24"/>
          <w:szCs w:val="24"/>
        </w:rPr>
        <w:t>Management Studio là một công cụ trực quan để quản lý SQL Server. Với SQL Server Management Studio chúng ta có thể thực hiện các tương tác với database trên giao diện người dùng hoặc bằng câu lệnh. SQL Server Management Studio được thiết kế thân thiện và dễ sử dụng.</w:t>
      </w:r>
    </w:p>
    <w:p w:rsidR="00106AB4" w:rsidRPr="00A37BAB" w:rsidRDefault="00106AB4" w:rsidP="00E43E4A">
      <w:pPr>
        <w:pStyle w:val="u3"/>
        <w:numPr>
          <w:ilvl w:val="1"/>
          <w:numId w:val="28"/>
        </w:numPr>
        <w:rPr>
          <w:rFonts w:ascii="Times New Roman" w:hAnsi="Times New Roman" w:cs="Times New Roman"/>
          <w:b/>
          <w:color w:val="auto"/>
        </w:rPr>
      </w:pPr>
      <w:bookmarkStart w:id="94" w:name="_Toc455753697"/>
      <w:bookmarkStart w:id="95" w:name="_Toc518344058"/>
      <w:r w:rsidRPr="00A37BAB">
        <w:rPr>
          <w:rStyle w:val="u3Char"/>
          <w:rFonts w:ascii="Times New Roman" w:hAnsi="Times New Roman" w:cs="Times New Roman"/>
          <w:b/>
          <w:color w:val="auto"/>
        </w:rPr>
        <w:t>Ngôn ngữ lập trình: Lập trình bằng</w:t>
      </w:r>
      <w:r w:rsidRPr="00A37BAB">
        <w:rPr>
          <w:rFonts w:ascii="Times New Roman" w:hAnsi="Times New Roman" w:cs="Times New Roman"/>
          <w:b/>
          <w:color w:val="auto"/>
          <w:lang w:val="vi-VN"/>
        </w:rPr>
        <w:t xml:space="preserve"> Winform của C#</w:t>
      </w:r>
      <w:bookmarkEnd w:id="94"/>
      <w:bookmarkEnd w:id="95"/>
    </w:p>
    <w:p w:rsidR="00106AB4" w:rsidRPr="00A37BAB" w:rsidRDefault="00106AB4" w:rsidP="00E43E4A">
      <w:pPr>
        <w:pStyle w:val="Sudong3"/>
        <w:numPr>
          <w:ilvl w:val="0"/>
          <w:numId w:val="30"/>
        </w:numPr>
        <w:tabs>
          <w:tab w:val="left" w:pos="810"/>
        </w:tabs>
        <w:spacing w:after="0" w:line="360" w:lineRule="auto"/>
        <w:ind w:left="1440"/>
        <w:rPr>
          <w:rFonts w:ascii="Times New Roman" w:hAnsi="Times New Roman" w:cs="Times New Roman"/>
          <w:sz w:val="24"/>
          <w:szCs w:val="24"/>
          <w:lang w:val="vi-VN"/>
        </w:rPr>
      </w:pPr>
      <w:r w:rsidRPr="00A37BAB">
        <w:rPr>
          <w:rFonts w:ascii="Times New Roman" w:hAnsi="Times New Roman" w:cs="Times New Roman"/>
          <w:b/>
          <w:sz w:val="24"/>
          <w:szCs w:val="24"/>
          <w:lang w:val="vi-VN"/>
        </w:rPr>
        <w:t>C#</w:t>
      </w:r>
      <w:r w:rsidRPr="00A37BAB">
        <w:rPr>
          <w:rFonts w:ascii="Times New Roman" w:hAnsi="Times New Roman" w:cs="Times New Roman"/>
          <w:sz w:val="24"/>
          <w:szCs w:val="24"/>
          <w:lang w:val="vi-VN"/>
        </w:rPr>
        <w:t xml:space="preserve">: </w:t>
      </w:r>
    </w:p>
    <w:p w:rsidR="00106AB4" w:rsidRPr="00A37BAB" w:rsidRDefault="00106AB4" w:rsidP="00E43E4A">
      <w:pPr>
        <w:pStyle w:val="oancuaDanhsach"/>
        <w:numPr>
          <w:ilvl w:val="0"/>
          <w:numId w:val="31"/>
        </w:numPr>
        <w:ind w:left="1440"/>
        <w:rPr>
          <w:rFonts w:ascii="Times New Roman" w:hAnsi="Times New Roman" w:cs="Times New Roman"/>
          <w:sz w:val="24"/>
          <w:szCs w:val="24"/>
        </w:rPr>
      </w:pPr>
      <w:r w:rsidRPr="00A37BAB">
        <w:rPr>
          <w:rFonts w:ascii="Times New Roman" w:hAnsi="Times New Roman" w:cs="Times New Roman"/>
          <w:sz w:val="24"/>
          <w:szCs w:val="24"/>
        </w:rPr>
        <w:t>C# là một ngôn ngữ lập trình đơn giản, hiện đại, mục đích tổng quát, hướng đối tượng được phát triển bởi Microsoft và được phê chuẩn bởi European Computer Manufacturers Association (ECMA) và International Standards Organization (ISO).</w:t>
      </w:r>
    </w:p>
    <w:p w:rsidR="00106AB4" w:rsidRPr="00A37BAB" w:rsidRDefault="00106AB4" w:rsidP="00E43E4A">
      <w:pPr>
        <w:pStyle w:val="oancuaDanhsach"/>
        <w:numPr>
          <w:ilvl w:val="0"/>
          <w:numId w:val="31"/>
        </w:numPr>
        <w:ind w:left="1440"/>
        <w:rPr>
          <w:rFonts w:ascii="Times New Roman" w:hAnsi="Times New Roman" w:cs="Times New Roman"/>
          <w:sz w:val="24"/>
          <w:szCs w:val="24"/>
        </w:rPr>
      </w:pPr>
      <w:r w:rsidRPr="00A37BAB">
        <w:rPr>
          <w:rFonts w:ascii="Times New Roman" w:hAnsi="Times New Roman" w:cs="Times New Roman"/>
          <w:sz w:val="24"/>
          <w:szCs w:val="24"/>
        </w:rPr>
        <w:t>C# được phát triển bởi Anders Hejlsberg và team của ông trong khi phát triển .Net Framework.</w:t>
      </w:r>
    </w:p>
    <w:p w:rsidR="00106AB4" w:rsidRPr="00A37BAB" w:rsidRDefault="00106AB4" w:rsidP="00E43E4A">
      <w:pPr>
        <w:pStyle w:val="oancuaDanhsach"/>
        <w:numPr>
          <w:ilvl w:val="0"/>
          <w:numId w:val="31"/>
        </w:numPr>
        <w:ind w:left="1440"/>
        <w:rPr>
          <w:rFonts w:ascii="Times New Roman" w:hAnsi="Times New Roman" w:cs="Times New Roman"/>
          <w:sz w:val="24"/>
          <w:szCs w:val="24"/>
        </w:rPr>
      </w:pPr>
      <w:r w:rsidRPr="00A37BAB">
        <w:rPr>
          <w:rFonts w:ascii="Times New Roman" w:hAnsi="Times New Roman" w:cs="Times New Roman"/>
          <w:sz w:val="24"/>
          <w:szCs w:val="24"/>
        </w:rPr>
        <w:t>C# được thiết kế cho Common Language Infrastructure (CLI), mà gồm Executable Code và Runtime Environment, cho phép chúng ta sử dụng các ngôn ngữ high-level đa dạng trên các nền tảng và cấu trúc máy tính khác nhau.</w:t>
      </w:r>
    </w:p>
    <w:p w:rsidR="00106AB4" w:rsidRPr="00A37BAB" w:rsidRDefault="00106AB4" w:rsidP="00E43E4A">
      <w:pPr>
        <w:pStyle w:val="oancuaDanhsach"/>
        <w:numPr>
          <w:ilvl w:val="0"/>
          <w:numId w:val="31"/>
        </w:numPr>
        <w:ind w:left="1440"/>
        <w:rPr>
          <w:rFonts w:ascii="Times New Roman" w:hAnsi="Times New Roman" w:cs="Times New Roman"/>
          <w:sz w:val="24"/>
          <w:szCs w:val="24"/>
        </w:rPr>
      </w:pPr>
      <w:r w:rsidRPr="00A37BAB">
        <w:rPr>
          <w:rFonts w:ascii="Times New Roman" w:hAnsi="Times New Roman" w:cs="Times New Roman"/>
          <w:sz w:val="24"/>
          <w:szCs w:val="24"/>
        </w:rPr>
        <w:t>Dưới đây là các lý do làm C# là ngôn ngữ lập trình chuyên nghiệp được sử dụng rộng rãi:</w:t>
      </w:r>
    </w:p>
    <w:p w:rsidR="00106AB4" w:rsidRPr="00A37BAB" w:rsidRDefault="00106AB4" w:rsidP="00E43E4A">
      <w:pPr>
        <w:pStyle w:val="oancuaDanhsach"/>
        <w:numPr>
          <w:ilvl w:val="0"/>
          <w:numId w:val="26"/>
        </w:numPr>
        <w:spacing w:after="0" w:line="360" w:lineRule="auto"/>
        <w:ind w:left="1800"/>
        <w:rPr>
          <w:rFonts w:ascii="Times New Roman" w:hAnsi="Times New Roman" w:cs="Times New Roman"/>
          <w:sz w:val="24"/>
          <w:szCs w:val="24"/>
        </w:rPr>
      </w:pPr>
      <w:r w:rsidRPr="00A37BAB">
        <w:rPr>
          <w:rFonts w:ascii="Times New Roman" w:hAnsi="Times New Roman" w:cs="Times New Roman"/>
          <w:sz w:val="24"/>
          <w:szCs w:val="24"/>
        </w:rPr>
        <w:t>Nó là một ngôn ngữ lập trình hiện đại, mục đích tổng quát.</w:t>
      </w:r>
    </w:p>
    <w:p w:rsidR="00106AB4" w:rsidRPr="00A37BAB" w:rsidRDefault="00106AB4" w:rsidP="00E43E4A">
      <w:pPr>
        <w:pStyle w:val="oancuaDanhsach"/>
        <w:numPr>
          <w:ilvl w:val="0"/>
          <w:numId w:val="26"/>
        </w:numPr>
        <w:spacing w:after="0" w:line="360" w:lineRule="auto"/>
        <w:ind w:left="1800"/>
        <w:rPr>
          <w:rFonts w:ascii="Times New Roman" w:hAnsi="Times New Roman" w:cs="Times New Roman"/>
          <w:sz w:val="24"/>
          <w:szCs w:val="24"/>
        </w:rPr>
      </w:pPr>
      <w:r w:rsidRPr="00A37BAB">
        <w:rPr>
          <w:rFonts w:ascii="Times New Roman" w:hAnsi="Times New Roman" w:cs="Times New Roman"/>
          <w:sz w:val="24"/>
          <w:szCs w:val="24"/>
        </w:rPr>
        <w:t>Nó là hướng đối tượng.</w:t>
      </w:r>
    </w:p>
    <w:p w:rsidR="00106AB4" w:rsidRPr="00A37BAB" w:rsidRDefault="00106AB4" w:rsidP="00E43E4A">
      <w:pPr>
        <w:pStyle w:val="oancuaDanhsach"/>
        <w:numPr>
          <w:ilvl w:val="0"/>
          <w:numId w:val="26"/>
        </w:numPr>
        <w:spacing w:after="0" w:line="360" w:lineRule="auto"/>
        <w:ind w:left="1800"/>
        <w:rPr>
          <w:rFonts w:ascii="Times New Roman" w:hAnsi="Times New Roman" w:cs="Times New Roman"/>
          <w:sz w:val="24"/>
          <w:szCs w:val="24"/>
        </w:rPr>
      </w:pPr>
      <w:r w:rsidRPr="00A37BAB">
        <w:rPr>
          <w:rFonts w:ascii="Times New Roman" w:hAnsi="Times New Roman" w:cs="Times New Roman"/>
          <w:sz w:val="24"/>
          <w:szCs w:val="24"/>
        </w:rPr>
        <w:t>Nó dễ dàng để học.</w:t>
      </w:r>
    </w:p>
    <w:p w:rsidR="00106AB4" w:rsidRPr="00A37BAB" w:rsidRDefault="00106AB4" w:rsidP="00E43E4A">
      <w:pPr>
        <w:pStyle w:val="oancuaDanhsach"/>
        <w:numPr>
          <w:ilvl w:val="0"/>
          <w:numId w:val="26"/>
        </w:numPr>
        <w:spacing w:after="0" w:line="360" w:lineRule="auto"/>
        <w:ind w:left="1800"/>
        <w:rPr>
          <w:rFonts w:ascii="Times New Roman" w:hAnsi="Times New Roman" w:cs="Times New Roman"/>
          <w:sz w:val="24"/>
          <w:szCs w:val="24"/>
        </w:rPr>
      </w:pPr>
      <w:r w:rsidRPr="00A37BAB">
        <w:rPr>
          <w:rFonts w:ascii="Times New Roman" w:hAnsi="Times New Roman" w:cs="Times New Roman"/>
          <w:sz w:val="24"/>
          <w:szCs w:val="24"/>
        </w:rPr>
        <w:t>Nó là một ngôn ngữ được cấu trúc.</w:t>
      </w:r>
    </w:p>
    <w:p w:rsidR="00106AB4" w:rsidRPr="00A37BAB" w:rsidRDefault="00106AB4" w:rsidP="00E43E4A">
      <w:pPr>
        <w:pStyle w:val="oancuaDanhsach"/>
        <w:numPr>
          <w:ilvl w:val="0"/>
          <w:numId w:val="26"/>
        </w:numPr>
        <w:spacing w:after="0" w:line="360" w:lineRule="auto"/>
        <w:ind w:left="1800"/>
        <w:rPr>
          <w:rFonts w:ascii="Times New Roman" w:hAnsi="Times New Roman" w:cs="Times New Roman"/>
          <w:sz w:val="24"/>
          <w:szCs w:val="24"/>
        </w:rPr>
      </w:pPr>
      <w:r w:rsidRPr="00A37BAB">
        <w:rPr>
          <w:rFonts w:ascii="Times New Roman" w:hAnsi="Times New Roman" w:cs="Times New Roman"/>
          <w:sz w:val="24"/>
          <w:szCs w:val="24"/>
        </w:rPr>
        <w:t>Nó tạo các chương trình hiệu quả.</w:t>
      </w:r>
    </w:p>
    <w:p w:rsidR="00106AB4" w:rsidRPr="00A37BAB" w:rsidRDefault="00106AB4" w:rsidP="00E43E4A">
      <w:pPr>
        <w:pStyle w:val="oancuaDanhsach"/>
        <w:numPr>
          <w:ilvl w:val="0"/>
          <w:numId w:val="26"/>
        </w:numPr>
        <w:spacing w:after="0" w:line="360" w:lineRule="auto"/>
        <w:ind w:left="1800"/>
        <w:rPr>
          <w:rFonts w:ascii="Times New Roman" w:hAnsi="Times New Roman" w:cs="Times New Roman"/>
          <w:sz w:val="24"/>
          <w:szCs w:val="24"/>
        </w:rPr>
      </w:pPr>
      <w:r w:rsidRPr="00A37BAB">
        <w:rPr>
          <w:rFonts w:ascii="Times New Roman" w:hAnsi="Times New Roman" w:cs="Times New Roman"/>
          <w:sz w:val="24"/>
          <w:szCs w:val="24"/>
        </w:rPr>
        <w:t>Nó có thể được biên dịch trên nhiều nền tảng máy tính khác nhau.</w:t>
      </w:r>
    </w:p>
    <w:p w:rsidR="00106AB4" w:rsidRPr="00A37BAB" w:rsidRDefault="00106AB4" w:rsidP="00E43E4A">
      <w:pPr>
        <w:pStyle w:val="oancuaDanhsach"/>
        <w:numPr>
          <w:ilvl w:val="0"/>
          <w:numId w:val="26"/>
        </w:numPr>
        <w:spacing w:after="0" w:line="360" w:lineRule="auto"/>
        <w:ind w:left="1800"/>
        <w:rPr>
          <w:rFonts w:ascii="Times New Roman" w:hAnsi="Times New Roman" w:cs="Times New Roman"/>
          <w:sz w:val="24"/>
          <w:szCs w:val="24"/>
        </w:rPr>
      </w:pPr>
      <w:r w:rsidRPr="00A37BAB">
        <w:rPr>
          <w:rFonts w:ascii="Times New Roman" w:hAnsi="Times New Roman" w:cs="Times New Roman"/>
          <w:sz w:val="24"/>
          <w:szCs w:val="24"/>
        </w:rPr>
        <w:lastRenderedPageBreak/>
        <w:t>Nó là một phần của .Net Framework.</w:t>
      </w:r>
    </w:p>
    <w:p w:rsidR="00106AB4" w:rsidRPr="00A37BAB" w:rsidRDefault="00106AB4" w:rsidP="00E43E4A">
      <w:pPr>
        <w:pStyle w:val="oancuaDanhsach"/>
        <w:numPr>
          <w:ilvl w:val="0"/>
          <w:numId w:val="32"/>
        </w:numPr>
        <w:spacing w:after="240" w:line="360" w:lineRule="atLeast"/>
        <w:ind w:left="1440" w:right="48"/>
        <w:jc w:val="both"/>
        <w:rPr>
          <w:rFonts w:ascii="Times New Roman" w:eastAsia="Times New Roman" w:hAnsi="Times New Roman" w:cs="Times New Roman"/>
          <w:sz w:val="24"/>
          <w:szCs w:val="24"/>
        </w:rPr>
      </w:pPr>
      <w:r w:rsidRPr="00A37BAB">
        <w:rPr>
          <w:rFonts w:ascii="Times New Roman" w:eastAsia="Times New Roman" w:hAnsi="Times New Roman" w:cs="Times New Roman"/>
          <w:sz w:val="24"/>
          <w:szCs w:val="24"/>
          <w:lang w:val="vi-VN"/>
        </w:rPr>
        <w:t>C</w:t>
      </w:r>
      <w:r w:rsidRPr="00A37BAB">
        <w:rPr>
          <w:rFonts w:ascii="Times New Roman" w:eastAsia="Times New Roman" w:hAnsi="Times New Roman" w:cs="Times New Roman"/>
          <w:sz w:val="24"/>
          <w:szCs w:val="24"/>
        </w:rPr>
        <w:t>ấu trúc C# khá gần với các ngôn ngữ high-level truyền thống, C và C++, và là một ngôn ngữ lập trình hướng đối tượng. Nó có sự giống nhau mạnh mẽ với Java, nó có nhiều đặc điểm lập trình mạnh mẽ mà làm cho nó trở nên ưa thích với các lập trình viên trên toàn thế giới.</w:t>
      </w:r>
    </w:p>
    <w:p w:rsidR="00106AB4" w:rsidRPr="00A37BAB" w:rsidRDefault="00106AB4" w:rsidP="00E43E4A">
      <w:pPr>
        <w:pStyle w:val="oancuaDanhsach"/>
        <w:numPr>
          <w:ilvl w:val="0"/>
          <w:numId w:val="32"/>
        </w:numPr>
        <w:spacing w:after="240" w:line="360" w:lineRule="atLeast"/>
        <w:ind w:left="1440" w:right="48"/>
        <w:jc w:val="both"/>
        <w:rPr>
          <w:rFonts w:ascii="Times New Roman" w:eastAsia="Times New Roman" w:hAnsi="Times New Roman" w:cs="Times New Roman"/>
          <w:sz w:val="24"/>
          <w:szCs w:val="24"/>
        </w:rPr>
      </w:pPr>
      <w:r w:rsidRPr="00A37BAB">
        <w:rPr>
          <w:rFonts w:ascii="Times New Roman" w:eastAsia="Times New Roman" w:hAnsi="Times New Roman" w:cs="Times New Roman"/>
          <w:sz w:val="24"/>
          <w:szCs w:val="24"/>
        </w:rPr>
        <w:t>Dưới đây là các đặc điểm quan trọng của C#:</w:t>
      </w:r>
    </w:p>
    <w:p w:rsidR="00106AB4" w:rsidRPr="00A37BAB" w:rsidRDefault="00106AB4" w:rsidP="00E43E4A">
      <w:pPr>
        <w:numPr>
          <w:ilvl w:val="0"/>
          <w:numId w:val="27"/>
        </w:numPr>
        <w:tabs>
          <w:tab w:val="clear" w:pos="720"/>
          <w:tab w:val="num" w:pos="900"/>
          <w:tab w:val="left" w:pos="1260"/>
          <w:tab w:val="left" w:pos="1350"/>
        </w:tabs>
        <w:spacing w:before="100" w:beforeAutospacing="1" w:after="75" w:line="360" w:lineRule="atLeast"/>
        <w:ind w:left="1800"/>
        <w:rPr>
          <w:rFonts w:ascii="Times New Roman" w:eastAsia="Times New Roman" w:hAnsi="Times New Roman" w:cs="Times New Roman"/>
          <w:sz w:val="24"/>
          <w:szCs w:val="24"/>
        </w:rPr>
      </w:pPr>
      <w:r w:rsidRPr="00A37BAB">
        <w:rPr>
          <w:rFonts w:ascii="Times New Roman" w:eastAsia="Times New Roman" w:hAnsi="Times New Roman" w:cs="Times New Roman"/>
          <w:sz w:val="24"/>
          <w:szCs w:val="24"/>
        </w:rPr>
        <w:t>Điều kiện Boolean</w:t>
      </w:r>
    </w:p>
    <w:p w:rsidR="00106AB4" w:rsidRPr="00A37BAB" w:rsidRDefault="00106AB4" w:rsidP="00E43E4A">
      <w:pPr>
        <w:numPr>
          <w:ilvl w:val="0"/>
          <w:numId w:val="27"/>
        </w:numPr>
        <w:tabs>
          <w:tab w:val="clear" w:pos="720"/>
          <w:tab w:val="num" w:pos="900"/>
          <w:tab w:val="left" w:pos="1260"/>
          <w:tab w:val="left" w:pos="1350"/>
        </w:tabs>
        <w:spacing w:before="100" w:beforeAutospacing="1" w:after="75" w:line="360" w:lineRule="atLeast"/>
        <w:ind w:left="1800"/>
        <w:rPr>
          <w:rFonts w:ascii="Times New Roman" w:eastAsia="Times New Roman" w:hAnsi="Times New Roman" w:cs="Times New Roman"/>
          <w:sz w:val="24"/>
          <w:szCs w:val="24"/>
        </w:rPr>
      </w:pPr>
      <w:r w:rsidRPr="00A37BAB">
        <w:rPr>
          <w:rFonts w:ascii="Times New Roman" w:eastAsia="Times New Roman" w:hAnsi="Times New Roman" w:cs="Times New Roman"/>
          <w:sz w:val="24"/>
          <w:szCs w:val="24"/>
        </w:rPr>
        <w:t>Tự động dọn rác bởi Garbage-Collector (GC)</w:t>
      </w:r>
    </w:p>
    <w:p w:rsidR="00106AB4" w:rsidRPr="00A37BAB" w:rsidRDefault="00106AB4" w:rsidP="00E43E4A">
      <w:pPr>
        <w:numPr>
          <w:ilvl w:val="0"/>
          <w:numId w:val="27"/>
        </w:numPr>
        <w:tabs>
          <w:tab w:val="clear" w:pos="720"/>
          <w:tab w:val="num" w:pos="900"/>
          <w:tab w:val="left" w:pos="1260"/>
          <w:tab w:val="left" w:pos="1350"/>
        </w:tabs>
        <w:spacing w:before="100" w:beforeAutospacing="1" w:after="75" w:line="360" w:lineRule="atLeast"/>
        <w:ind w:left="1800"/>
        <w:rPr>
          <w:rFonts w:ascii="Times New Roman" w:eastAsia="Times New Roman" w:hAnsi="Times New Roman" w:cs="Times New Roman"/>
          <w:sz w:val="24"/>
          <w:szCs w:val="24"/>
        </w:rPr>
      </w:pPr>
      <w:r w:rsidRPr="00A37BAB">
        <w:rPr>
          <w:rFonts w:ascii="Times New Roman" w:eastAsia="Times New Roman" w:hAnsi="Times New Roman" w:cs="Times New Roman"/>
          <w:sz w:val="24"/>
          <w:szCs w:val="24"/>
        </w:rPr>
        <w:t>Thư viện chuẩn (Standard Library)</w:t>
      </w:r>
    </w:p>
    <w:p w:rsidR="00106AB4" w:rsidRPr="00A37BAB" w:rsidRDefault="00106AB4" w:rsidP="00E43E4A">
      <w:pPr>
        <w:numPr>
          <w:ilvl w:val="0"/>
          <w:numId w:val="27"/>
        </w:numPr>
        <w:tabs>
          <w:tab w:val="clear" w:pos="720"/>
          <w:tab w:val="num" w:pos="900"/>
          <w:tab w:val="left" w:pos="1260"/>
          <w:tab w:val="left" w:pos="1350"/>
        </w:tabs>
        <w:spacing w:before="100" w:beforeAutospacing="1" w:after="75" w:line="360" w:lineRule="atLeast"/>
        <w:ind w:left="1800"/>
        <w:rPr>
          <w:rFonts w:ascii="Times New Roman" w:eastAsia="Times New Roman" w:hAnsi="Times New Roman" w:cs="Times New Roman"/>
          <w:sz w:val="24"/>
          <w:szCs w:val="24"/>
        </w:rPr>
      </w:pPr>
      <w:r w:rsidRPr="00A37BAB">
        <w:rPr>
          <w:rFonts w:ascii="Times New Roman" w:eastAsia="Times New Roman" w:hAnsi="Times New Roman" w:cs="Times New Roman"/>
          <w:sz w:val="24"/>
          <w:szCs w:val="24"/>
        </w:rPr>
        <w:t>Assembly</w:t>
      </w:r>
    </w:p>
    <w:p w:rsidR="00106AB4" w:rsidRPr="00A37BAB" w:rsidRDefault="00106AB4" w:rsidP="00E43E4A">
      <w:pPr>
        <w:numPr>
          <w:ilvl w:val="0"/>
          <w:numId w:val="27"/>
        </w:numPr>
        <w:tabs>
          <w:tab w:val="clear" w:pos="720"/>
          <w:tab w:val="num" w:pos="900"/>
          <w:tab w:val="left" w:pos="1260"/>
          <w:tab w:val="left" w:pos="1350"/>
        </w:tabs>
        <w:spacing w:before="100" w:beforeAutospacing="1" w:after="75" w:line="360" w:lineRule="atLeast"/>
        <w:ind w:left="1800"/>
        <w:rPr>
          <w:rFonts w:ascii="Times New Roman" w:eastAsia="Times New Roman" w:hAnsi="Times New Roman" w:cs="Times New Roman"/>
          <w:sz w:val="24"/>
          <w:szCs w:val="24"/>
        </w:rPr>
      </w:pPr>
      <w:r w:rsidRPr="00A37BAB">
        <w:rPr>
          <w:rFonts w:ascii="Times New Roman" w:eastAsia="Times New Roman" w:hAnsi="Times New Roman" w:cs="Times New Roman"/>
          <w:sz w:val="24"/>
          <w:szCs w:val="24"/>
        </w:rPr>
        <w:t>Property và sự kiện (Event)</w:t>
      </w:r>
    </w:p>
    <w:p w:rsidR="00106AB4" w:rsidRPr="00A37BAB" w:rsidRDefault="00106AB4" w:rsidP="00E43E4A">
      <w:pPr>
        <w:numPr>
          <w:ilvl w:val="0"/>
          <w:numId w:val="27"/>
        </w:numPr>
        <w:tabs>
          <w:tab w:val="clear" w:pos="720"/>
          <w:tab w:val="num" w:pos="900"/>
          <w:tab w:val="left" w:pos="1260"/>
          <w:tab w:val="left" w:pos="1350"/>
        </w:tabs>
        <w:spacing w:before="100" w:beforeAutospacing="1" w:after="75" w:line="360" w:lineRule="atLeast"/>
        <w:ind w:left="1800"/>
        <w:rPr>
          <w:rFonts w:ascii="Times New Roman" w:eastAsia="Times New Roman" w:hAnsi="Times New Roman" w:cs="Times New Roman"/>
          <w:sz w:val="24"/>
          <w:szCs w:val="24"/>
        </w:rPr>
      </w:pPr>
      <w:r w:rsidRPr="00A37BAB">
        <w:rPr>
          <w:rFonts w:ascii="Times New Roman" w:eastAsia="Times New Roman" w:hAnsi="Times New Roman" w:cs="Times New Roman"/>
          <w:sz w:val="24"/>
          <w:szCs w:val="24"/>
        </w:rPr>
        <w:t>Delegate Quản lý sự kiện</w:t>
      </w:r>
    </w:p>
    <w:p w:rsidR="00106AB4" w:rsidRPr="00A37BAB" w:rsidRDefault="00106AB4" w:rsidP="00E43E4A">
      <w:pPr>
        <w:numPr>
          <w:ilvl w:val="0"/>
          <w:numId w:val="27"/>
        </w:numPr>
        <w:tabs>
          <w:tab w:val="clear" w:pos="720"/>
          <w:tab w:val="num" w:pos="900"/>
          <w:tab w:val="left" w:pos="1260"/>
          <w:tab w:val="left" w:pos="1350"/>
        </w:tabs>
        <w:spacing w:before="100" w:beforeAutospacing="1" w:after="75" w:line="360" w:lineRule="atLeast"/>
        <w:ind w:left="1800"/>
        <w:rPr>
          <w:rFonts w:ascii="Times New Roman" w:eastAsia="Times New Roman" w:hAnsi="Times New Roman" w:cs="Times New Roman"/>
          <w:sz w:val="24"/>
          <w:szCs w:val="24"/>
        </w:rPr>
      </w:pPr>
      <w:r w:rsidRPr="00A37BAB">
        <w:rPr>
          <w:rFonts w:ascii="Times New Roman" w:eastAsia="Times New Roman" w:hAnsi="Times New Roman" w:cs="Times New Roman"/>
          <w:sz w:val="24"/>
          <w:szCs w:val="24"/>
        </w:rPr>
        <w:t>Dễ dàng để sử dụng Generic</w:t>
      </w:r>
    </w:p>
    <w:p w:rsidR="00106AB4" w:rsidRPr="00A37BAB" w:rsidRDefault="00106AB4" w:rsidP="00E43E4A">
      <w:pPr>
        <w:numPr>
          <w:ilvl w:val="0"/>
          <w:numId w:val="27"/>
        </w:numPr>
        <w:tabs>
          <w:tab w:val="clear" w:pos="720"/>
          <w:tab w:val="num" w:pos="900"/>
          <w:tab w:val="left" w:pos="1260"/>
          <w:tab w:val="left" w:pos="1350"/>
        </w:tabs>
        <w:spacing w:before="100" w:beforeAutospacing="1" w:after="75" w:line="360" w:lineRule="atLeast"/>
        <w:ind w:left="1800"/>
        <w:rPr>
          <w:rFonts w:ascii="Times New Roman" w:eastAsia="Times New Roman" w:hAnsi="Times New Roman" w:cs="Times New Roman"/>
          <w:sz w:val="24"/>
          <w:szCs w:val="24"/>
        </w:rPr>
      </w:pPr>
      <w:r w:rsidRPr="00A37BAB">
        <w:rPr>
          <w:rFonts w:ascii="Times New Roman" w:eastAsia="Times New Roman" w:hAnsi="Times New Roman" w:cs="Times New Roman"/>
          <w:sz w:val="24"/>
          <w:szCs w:val="24"/>
        </w:rPr>
        <w:t>Indexer</w:t>
      </w:r>
    </w:p>
    <w:p w:rsidR="00106AB4" w:rsidRPr="00A37BAB" w:rsidRDefault="00106AB4" w:rsidP="00E43E4A">
      <w:pPr>
        <w:numPr>
          <w:ilvl w:val="0"/>
          <w:numId w:val="27"/>
        </w:numPr>
        <w:tabs>
          <w:tab w:val="clear" w:pos="720"/>
          <w:tab w:val="num" w:pos="900"/>
          <w:tab w:val="left" w:pos="1260"/>
          <w:tab w:val="left" w:pos="1350"/>
        </w:tabs>
        <w:spacing w:before="100" w:beforeAutospacing="1" w:after="75" w:line="360" w:lineRule="atLeast"/>
        <w:ind w:left="1800"/>
        <w:rPr>
          <w:rFonts w:ascii="Times New Roman" w:eastAsia="Times New Roman" w:hAnsi="Times New Roman" w:cs="Times New Roman"/>
          <w:sz w:val="24"/>
          <w:szCs w:val="24"/>
        </w:rPr>
      </w:pPr>
      <w:r w:rsidRPr="00A37BAB">
        <w:rPr>
          <w:rFonts w:ascii="Times New Roman" w:eastAsia="Times New Roman" w:hAnsi="Times New Roman" w:cs="Times New Roman"/>
          <w:sz w:val="24"/>
          <w:szCs w:val="24"/>
        </w:rPr>
        <w:t>Biên dịch có điều kiện (Conditional Compilation)</w:t>
      </w:r>
    </w:p>
    <w:p w:rsidR="00106AB4" w:rsidRPr="00A37BAB" w:rsidRDefault="00106AB4" w:rsidP="00E43E4A">
      <w:pPr>
        <w:numPr>
          <w:ilvl w:val="0"/>
          <w:numId w:val="27"/>
        </w:numPr>
        <w:tabs>
          <w:tab w:val="clear" w:pos="720"/>
          <w:tab w:val="num" w:pos="900"/>
          <w:tab w:val="left" w:pos="1260"/>
          <w:tab w:val="left" w:pos="1350"/>
        </w:tabs>
        <w:spacing w:before="100" w:beforeAutospacing="1" w:after="75" w:line="360" w:lineRule="atLeast"/>
        <w:ind w:left="1800"/>
        <w:rPr>
          <w:rFonts w:ascii="Times New Roman" w:eastAsia="Times New Roman" w:hAnsi="Times New Roman" w:cs="Times New Roman"/>
          <w:sz w:val="24"/>
          <w:szCs w:val="24"/>
        </w:rPr>
      </w:pPr>
      <w:r w:rsidRPr="00A37BAB">
        <w:rPr>
          <w:rFonts w:ascii="Times New Roman" w:eastAsia="Times New Roman" w:hAnsi="Times New Roman" w:cs="Times New Roman"/>
          <w:sz w:val="24"/>
          <w:szCs w:val="24"/>
        </w:rPr>
        <w:t>Đa luồng dễ dàng (Multithreading)</w:t>
      </w:r>
    </w:p>
    <w:p w:rsidR="00106AB4" w:rsidRPr="00A37BAB" w:rsidRDefault="00106AB4" w:rsidP="00E43E4A">
      <w:pPr>
        <w:numPr>
          <w:ilvl w:val="0"/>
          <w:numId w:val="27"/>
        </w:numPr>
        <w:tabs>
          <w:tab w:val="clear" w:pos="720"/>
          <w:tab w:val="num" w:pos="900"/>
          <w:tab w:val="left" w:pos="1260"/>
          <w:tab w:val="left" w:pos="1350"/>
        </w:tabs>
        <w:spacing w:before="100" w:beforeAutospacing="1" w:after="75" w:line="360" w:lineRule="atLeast"/>
        <w:ind w:left="1800"/>
        <w:rPr>
          <w:rFonts w:ascii="Times New Roman" w:eastAsia="Times New Roman" w:hAnsi="Times New Roman" w:cs="Times New Roman"/>
          <w:sz w:val="24"/>
          <w:szCs w:val="24"/>
        </w:rPr>
      </w:pPr>
      <w:r w:rsidRPr="00A37BAB">
        <w:rPr>
          <w:rFonts w:ascii="Times New Roman" w:eastAsia="Times New Roman" w:hAnsi="Times New Roman" w:cs="Times New Roman"/>
          <w:sz w:val="24"/>
          <w:szCs w:val="24"/>
        </w:rPr>
        <w:t>LINQ và Lambda Expression</w:t>
      </w:r>
    </w:p>
    <w:p w:rsidR="00106AB4" w:rsidRPr="00A37BAB" w:rsidRDefault="00106AB4" w:rsidP="00E43E4A">
      <w:pPr>
        <w:numPr>
          <w:ilvl w:val="0"/>
          <w:numId w:val="27"/>
        </w:numPr>
        <w:tabs>
          <w:tab w:val="clear" w:pos="720"/>
          <w:tab w:val="num" w:pos="900"/>
          <w:tab w:val="left" w:pos="1260"/>
          <w:tab w:val="left" w:pos="1350"/>
        </w:tabs>
        <w:spacing w:before="100" w:beforeAutospacing="1" w:after="75" w:line="360" w:lineRule="atLeast"/>
        <w:ind w:left="1800"/>
        <w:rPr>
          <w:rFonts w:ascii="Times New Roman" w:eastAsia="Times New Roman" w:hAnsi="Times New Roman" w:cs="Times New Roman"/>
          <w:sz w:val="24"/>
          <w:szCs w:val="24"/>
        </w:rPr>
      </w:pPr>
      <w:r w:rsidRPr="00A37BAB">
        <w:rPr>
          <w:rFonts w:ascii="Times New Roman" w:eastAsia="Times New Roman" w:hAnsi="Times New Roman" w:cs="Times New Roman"/>
          <w:sz w:val="24"/>
          <w:szCs w:val="24"/>
        </w:rPr>
        <w:t>Tích hợp với Windows</w:t>
      </w:r>
    </w:p>
    <w:p w:rsidR="00106AB4" w:rsidRPr="00A37BAB" w:rsidRDefault="00106AB4" w:rsidP="00E43E4A">
      <w:pPr>
        <w:pStyle w:val="oancuaDanhsach"/>
        <w:numPr>
          <w:ilvl w:val="0"/>
          <w:numId w:val="30"/>
        </w:numPr>
        <w:ind w:left="1440"/>
        <w:rPr>
          <w:rFonts w:ascii="Times New Roman" w:hAnsi="Times New Roman" w:cs="Times New Roman"/>
          <w:sz w:val="24"/>
          <w:szCs w:val="24"/>
        </w:rPr>
      </w:pPr>
      <w:r w:rsidRPr="00A37BAB">
        <w:rPr>
          <w:rFonts w:ascii="Times New Roman" w:hAnsi="Times New Roman" w:cs="Times New Roman"/>
          <w:b/>
          <w:sz w:val="24"/>
          <w:szCs w:val="24"/>
          <w:lang w:val="vi-VN"/>
        </w:rPr>
        <w:t xml:space="preserve">Winforms là </w:t>
      </w:r>
      <w:r w:rsidRPr="00A37BAB">
        <w:rPr>
          <w:rFonts w:ascii="Times New Roman" w:hAnsi="Times New Roman" w:cs="Times New Roman"/>
          <w:sz w:val="24"/>
          <w:szCs w:val="24"/>
          <w:lang w:val="vi-VN"/>
        </w:rPr>
        <w:t>một phần của kiến trúc .Net, dùng để thể hiện giao diện người dùng, cung cấp một nền tảng để thết kế các ứng dụng máy tính</w:t>
      </w:r>
      <w:r w:rsidRPr="00A37BAB">
        <w:rPr>
          <w:rFonts w:ascii="Times New Roman" w:hAnsi="Times New Roman" w:cs="Times New Roman"/>
          <w:sz w:val="24"/>
          <w:szCs w:val="24"/>
        </w:rPr>
        <w:t>.</w:t>
      </w:r>
    </w:p>
    <w:p w:rsidR="00106AB4" w:rsidRPr="00A37BAB" w:rsidRDefault="00106AB4" w:rsidP="00E43E4A">
      <w:pPr>
        <w:pStyle w:val="u3"/>
        <w:numPr>
          <w:ilvl w:val="1"/>
          <w:numId w:val="28"/>
        </w:numPr>
        <w:ind w:left="1080"/>
        <w:rPr>
          <w:rFonts w:ascii="Times New Roman" w:hAnsi="Times New Roman" w:cs="Times New Roman"/>
          <w:b/>
          <w:color w:val="auto"/>
          <w:shd w:val="clear" w:color="auto" w:fill="FFFFFF"/>
        </w:rPr>
      </w:pPr>
      <w:bookmarkStart w:id="96" w:name="_Toc455753699"/>
      <w:bookmarkStart w:id="97" w:name="_Toc518344059"/>
      <w:r w:rsidRPr="00A37BAB">
        <w:rPr>
          <w:rFonts w:ascii="Times New Roman" w:hAnsi="Times New Roman" w:cs="Times New Roman"/>
          <w:b/>
          <w:color w:val="auto"/>
          <w:shd w:val="clear" w:color="auto" w:fill="FFFFFF"/>
        </w:rPr>
        <w:t>Phòng cách lập trình.</w:t>
      </w:r>
      <w:bookmarkEnd w:id="96"/>
      <w:bookmarkEnd w:id="97"/>
    </w:p>
    <w:p w:rsidR="00106AB4" w:rsidRPr="00A37BAB" w:rsidRDefault="00106AB4" w:rsidP="00E43E4A">
      <w:pPr>
        <w:pStyle w:val="Sudong3"/>
        <w:numPr>
          <w:ilvl w:val="1"/>
          <w:numId w:val="34"/>
        </w:numPr>
        <w:tabs>
          <w:tab w:val="left" w:pos="720"/>
        </w:tabs>
        <w:rPr>
          <w:rFonts w:ascii="Times New Roman" w:hAnsi="Times New Roman" w:cs="Times New Roman"/>
          <w:sz w:val="24"/>
          <w:szCs w:val="24"/>
        </w:rPr>
      </w:pPr>
      <w:r w:rsidRPr="00A37BAB">
        <w:rPr>
          <w:rFonts w:ascii="Times New Roman" w:hAnsi="Times New Roman" w:cs="Times New Roman"/>
          <w:sz w:val="24"/>
          <w:szCs w:val="24"/>
        </w:rPr>
        <w:t xml:space="preserve">Sử dụng các kỳ hiệu các rừ tiếng Anh có ý nghĩa, dễ đọc, không đặt tên quá dài </w:t>
      </w:r>
    </w:p>
    <w:p w:rsidR="00106AB4" w:rsidRPr="00A37BAB" w:rsidRDefault="00106AB4" w:rsidP="00E43E4A">
      <w:pPr>
        <w:pStyle w:val="Sudong3"/>
        <w:numPr>
          <w:ilvl w:val="1"/>
          <w:numId w:val="34"/>
        </w:numPr>
        <w:tabs>
          <w:tab w:val="left" w:pos="720"/>
        </w:tabs>
        <w:rPr>
          <w:rFonts w:ascii="Times New Roman" w:hAnsi="Times New Roman" w:cs="Times New Roman"/>
          <w:sz w:val="24"/>
          <w:szCs w:val="24"/>
        </w:rPr>
      </w:pPr>
      <w:r w:rsidRPr="00A37BAB">
        <w:rPr>
          <w:rFonts w:ascii="Times New Roman" w:hAnsi="Times New Roman" w:cs="Times New Roman"/>
          <w:sz w:val="24"/>
          <w:szCs w:val="24"/>
        </w:rPr>
        <w:t xml:space="preserve">Mọi điều đều được chú thích trong chương trình: giải thích chức năng của các hàm </w:t>
      </w:r>
    </w:p>
    <w:p w:rsidR="00106AB4" w:rsidRPr="00A37BAB" w:rsidRDefault="00106AB4" w:rsidP="00E43E4A">
      <w:pPr>
        <w:pStyle w:val="Sudong3"/>
        <w:numPr>
          <w:ilvl w:val="1"/>
          <w:numId w:val="34"/>
        </w:numPr>
        <w:tabs>
          <w:tab w:val="left" w:pos="720"/>
        </w:tabs>
        <w:rPr>
          <w:rFonts w:ascii="Times New Roman" w:hAnsi="Times New Roman" w:cs="Times New Roman"/>
          <w:sz w:val="24"/>
          <w:szCs w:val="24"/>
        </w:rPr>
      </w:pPr>
      <w:r w:rsidRPr="00A37BAB">
        <w:rPr>
          <w:rFonts w:ascii="Times New Roman" w:hAnsi="Times New Roman" w:cs="Times New Roman"/>
          <w:sz w:val="24"/>
          <w:szCs w:val="24"/>
        </w:rPr>
        <w:t>Chương trình được chia thành nhiêu hàm với các chức năng tương ứng: không viết các hàm quá dài.</w:t>
      </w:r>
    </w:p>
    <w:p w:rsidR="00106AB4" w:rsidRPr="00A37BAB" w:rsidRDefault="00106AB4" w:rsidP="00E43E4A">
      <w:pPr>
        <w:pStyle w:val="Sudong3"/>
        <w:numPr>
          <w:ilvl w:val="1"/>
          <w:numId w:val="34"/>
        </w:numPr>
        <w:tabs>
          <w:tab w:val="left" w:pos="720"/>
        </w:tabs>
        <w:rPr>
          <w:rFonts w:ascii="Times New Roman" w:hAnsi="Times New Roman" w:cs="Times New Roman"/>
          <w:sz w:val="24"/>
          <w:szCs w:val="24"/>
        </w:rPr>
      </w:pPr>
      <w:r w:rsidRPr="00A37BAB">
        <w:rPr>
          <w:rFonts w:ascii="Times New Roman" w:hAnsi="Times New Roman" w:cs="Times New Roman"/>
          <w:sz w:val="24"/>
          <w:szCs w:val="24"/>
        </w:rPr>
        <w:t>Các câu lệnh dễ đọc dễ hiểu.</w:t>
      </w:r>
    </w:p>
    <w:p w:rsidR="00106AB4" w:rsidRPr="00A37BAB" w:rsidRDefault="00106AB4" w:rsidP="00E43E4A">
      <w:pPr>
        <w:pStyle w:val="Sudong3"/>
        <w:numPr>
          <w:ilvl w:val="1"/>
          <w:numId w:val="34"/>
        </w:numPr>
        <w:tabs>
          <w:tab w:val="left" w:pos="720"/>
        </w:tabs>
        <w:rPr>
          <w:rFonts w:ascii="Times New Roman" w:hAnsi="Times New Roman" w:cs="Times New Roman"/>
          <w:sz w:val="24"/>
          <w:szCs w:val="24"/>
        </w:rPr>
      </w:pPr>
      <w:r w:rsidRPr="00A37BAB">
        <w:rPr>
          <w:rFonts w:ascii="Times New Roman" w:hAnsi="Times New Roman" w:cs="Times New Roman"/>
          <w:sz w:val="24"/>
          <w:szCs w:val="24"/>
        </w:rPr>
        <w:t>Xử lý các lỗi bằng cách sử dụng khối lệnh try catch.</w:t>
      </w:r>
    </w:p>
    <w:p w:rsidR="00106AB4" w:rsidRPr="008F09C2" w:rsidRDefault="00106AB4" w:rsidP="00E43E4A">
      <w:pPr>
        <w:pStyle w:val="oancuaDanhsach"/>
        <w:numPr>
          <w:ilvl w:val="0"/>
          <w:numId w:val="33"/>
        </w:numPr>
        <w:ind w:left="1440"/>
        <w:rPr>
          <w:sz w:val="24"/>
          <w:szCs w:val="24"/>
        </w:rPr>
      </w:pPr>
      <w:r w:rsidRPr="00A37BAB">
        <w:rPr>
          <w:rFonts w:ascii="Times New Roman" w:hAnsi="Times New Roman" w:cs="Times New Roman"/>
          <w:sz w:val="24"/>
          <w:szCs w:val="24"/>
        </w:rPr>
        <w:t>Nếu có lỗi khi thực trên chương trình thì sẽ báo cho người dùng biết</w:t>
      </w:r>
      <w:r w:rsidR="008F09C2">
        <w:rPr>
          <w:sz w:val="24"/>
          <w:szCs w:val="24"/>
        </w:rPr>
        <w:br w:type="page"/>
      </w:r>
    </w:p>
    <w:p w:rsidR="00106AB4" w:rsidRPr="00A37BAB" w:rsidRDefault="00106AB4" w:rsidP="00E43E4A">
      <w:pPr>
        <w:pStyle w:val="oancuaDanhsach"/>
        <w:numPr>
          <w:ilvl w:val="0"/>
          <w:numId w:val="28"/>
        </w:numPr>
        <w:outlineLvl w:val="1"/>
        <w:rPr>
          <w:rFonts w:ascii="Times New Roman" w:hAnsi="Times New Roman" w:cs="Times New Roman"/>
          <w:b/>
          <w:sz w:val="24"/>
          <w:szCs w:val="24"/>
        </w:rPr>
      </w:pPr>
      <w:bookmarkStart w:id="98" w:name="_Toc518344060"/>
      <w:r w:rsidRPr="00A37BAB">
        <w:rPr>
          <w:rFonts w:ascii="Times New Roman" w:hAnsi="Times New Roman" w:cs="Times New Roman"/>
          <w:b/>
          <w:sz w:val="24"/>
          <w:szCs w:val="24"/>
        </w:rPr>
        <w:lastRenderedPageBreak/>
        <w:t>Vấn đề khi cài đặt</w:t>
      </w:r>
      <w:bookmarkEnd w:id="98"/>
    </w:p>
    <w:p w:rsidR="00106AB4" w:rsidRPr="00A37BAB" w:rsidRDefault="00106AB4" w:rsidP="00E43E4A">
      <w:pPr>
        <w:pStyle w:val="oancuaDanhsach"/>
        <w:numPr>
          <w:ilvl w:val="0"/>
          <w:numId w:val="35"/>
        </w:numPr>
        <w:spacing w:after="0" w:line="360" w:lineRule="auto"/>
        <w:ind w:left="1440"/>
        <w:rPr>
          <w:rFonts w:ascii="Times New Roman" w:hAnsi="Times New Roman" w:cs="Times New Roman"/>
          <w:sz w:val="24"/>
          <w:szCs w:val="24"/>
        </w:rPr>
      </w:pPr>
      <w:r w:rsidRPr="00A37BAB">
        <w:rPr>
          <w:rFonts w:ascii="Times New Roman" w:hAnsi="Times New Roman" w:cs="Times New Roman"/>
          <w:sz w:val="24"/>
          <w:szCs w:val="24"/>
        </w:rPr>
        <w:t xml:space="preserve">Kinh nghiệm thiết kế chưa nhiều, gặp khó khăn trong phần thiết kế dữ </w:t>
      </w:r>
      <w:proofErr w:type="gramStart"/>
      <w:r w:rsidRPr="00A37BAB">
        <w:rPr>
          <w:rFonts w:ascii="Times New Roman" w:hAnsi="Times New Roman" w:cs="Times New Roman"/>
          <w:sz w:val="24"/>
          <w:szCs w:val="24"/>
        </w:rPr>
        <w:t>liệu,  phân</w:t>
      </w:r>
      <w:proofErr w:type="gramEnd"/>
      <w:r w:rsidRPr="00A37BAB">
        <w:rPr>
          <w:rFonts w:ascii="Times New Roman" w:hAnsi="Times New Roman" w:cs="Times New Roman"/>
          <w:sz w:val="24"/>
          <w:szCs w:val="24"/>
        </w:rPr>
        <w:t xml:space="preserve"> tích thiết kế dữ liệu còn kém, phần thiết kế giao diện, một số màn hình còn thiết kế chủ quan, chưa đáp ứng được tâm lý người dùng, chưa có nhiều tiện ích giúp người dùng chuyển form nhanh.</w:t>
      </w:r>
    </w:p>
    <w:p w:rsidR="00106AB4" w:rsidRPr="00A37BAB" w:rsidRDefault="00106AB4" w:rsidP="00E43E4A">
      <w:pPr>
        <w:pStyle w:val="oancuaDanhsach"/>
        <w:numPr>
          <w:ilvl w:val="0"/>
          <w:numId w:val="35"/>
        </w:numPr>
        <w:spacing w:after="0" w:line="360" w:lineRule="auto"/>
        <w:ind w:left="1440"/>
        <w:rPr>
          <w:rFonts w:ascii="Times New Roman" w:hAnsi="Times New Roman" w:cs="Times New Roman"/>
          <w:sz w:val="24"/>
          <w:szCs w:val="24"/>
        </w:rPr>
      </w:pPr>
      <w:r w:rsidRPr="00A37BAB">
        <w:rPr>
          <w:rFonts w:ascii="Times New Roman" w:hAnsi="Times New Roman" w:cs="Times New Roman"/>
          <w:sz w:val="24"/>
          <w:szCs w:val="24"/>
        </w:rPr>
        <w:t>Còn hạn chế trong việc xử lý ràng buộc, kiểm soát các tình huống có thể gây ra lỗi.</w:t>
      </w:r>
    </w:p>
    <w:p w:rsidR="00106AB4" w:rsidRPr="00A37BAB" w:rsidRDefault="00106AB4" w:rsidP="00E43E4A">
      <w:pPr>
        <w:pStyle w:val="oancuaDanhsach"/>
        <w:numPr>
          <w:ilvl w:val="0"/>
          <w:numId w:val="35"/>
        </w:numPr>
        <w:spacing w:after="0" w:line="360" w:lineRule="auto"/>
        <w:ind w:left="1440"/>
        <w:rPr>
          <w:rFonts w:ascii="Times New Roman" w:hAnsi="Times New Roman" w:cs="Times New Roman"/>
          <w:sz w:val="24"/>
          <w:szCs w:val="24"/>
        </w:rPr>
      </w:pPr>
      <w:r w:rsidRPr="00A37BAB">
        <w:rPr>
          <w:rFonts w:ascii="Times New Roman" w:hAnsi="Times New Roman" w:cs="Times New Roman"/>
          <w:sz w:val="24"/>
          <w:szCs w:val="24"/>
        </w:rPr>
        <w:t>Còn lỗi khi cài đặt trên một số máy</w:t>
      </w:r>
    </w:p>
    <w:p w:rsidR="00106AB4" w:rsidRPr="00A37BAB" w:rsidRDefault="00106AB4" w:rsidP="00106AB4">
      <w:pPr>
        <w:pStyle w:val="oancuaDanhsach"/>
        <w:rPr>
          <w:rFonts w:ascii="Times New Roman" w:hAnsi="Times New Roman" w:cs="Times New Roman"/>
          <w:sz w:val="24"/>
          <w:szCs w:val="24"/>
        </w:rPr>
      </w:pPr>
    </w:p>
    <w:p w:rsidR="00106AB4" w:rsidRPr="00A37BAB" w:rsidRDefault="00106AB4" w:rsidP="00E43E4A">
      <w:pPr>
        <w:pStyle w:val="oancuaDanhsach"/>
        <w:numPr>
          <w:ilvl w:val="0"/>
          <w:numId w:val="28"/>
        </w:numPr>
        <w:outlineLvl w:val="1"/>
        <w:rPr>
          <w:rFonts w:ascii="Times New Roman" w:hAnsi="Times New Roman" w:cs="Times New Roman"/>
          <w:b/>
          <w:sz w:val="24"/>
          <w:szCs w:val="24"/>
        </w:rPr>
      </w:pPr>
      <w:bookmarkStart w:id="99" w:name="_Toc518344061"/>
      <w:r w:rsidRPr="00A37BAB">
        <w:rPr>
          <w:rFonts w:ascii="Times New Roman" w:hAnsi="Times New Roman" w:cs="Times New Roman"/>
          <w:b/>
          <w:sz w:val="24"/>
          <w:szCs w:val="24"/>
        </w:rPr>
        <w:t>Mô tả giải pháp &amp; kỹ thuật</w:t>
      </w:r>
      <w:bookmarkEnd w:id="99"/>
    </w:p>
    <w:p w:rsidR="00106AB4" w:rsidRPr="00A37BAB" w:rsidRDefault="00106AB4" w:rsidP="00E43E4A">
      <w:pPr>
        <w:pStyle w:val="oancuaDanhsach"/>
        <w:numPr>
          <w:ilvl w:val="0"/>
          <w:numId w:val="36"/>
        </w:numPr>
        <w:ind w:left="1440"/>
        <w:rPr>
          <w:rFonts w:ascii="Times New Roman" w:hAnsi="Times New Roman" w:cs="Times New Roman"/>
          <w:sz w:val="24"/>
          <w:szCs w:val="24"/>
        </w:rPr>
      </w:pPr>
      <w:r w:rsidRPr="00A37BAB">
        <w:rPr>
          <w:rFonts w:ascii="Times New Roman" w:hAnsi="Times New Roman" w:cs="Times New Roman"/>
          <w:sz w:val="24"/>
          <w:szCs w:val="24"/>
        </w:rPr>
        <w:t>Cần tìm hiểu trao dồi thêm kiến thức và kĩ năng.</w:t>
      </w:r>
    </w:p>
    <w:p w:rsidR="008F11D0" w:rsidRPr="00A37BAB" w:rsidRDefault="008F11D0" w:rsidP="008F11D0">
      <w:pPr>
        <w:rPr>
          <w:rFonts w:ascii="Times New Roman" w:hAnsi="Times New Roman" w:cs="Times New Roman"/>
          <w:sz w:val="24"/>
          <w:szCs w:val="24"/>
        </w:rPr>
      </w:pPr>
    </w:p>
    <w:p w:rsidR="008F09C2" w:rsidRDefault="008F09C2" w:rsidP="008F11D0">
      <w:pPr>
        <w:rPr>
          <w:sz w:val="24"/>
          <w:szCs w:val="24"/>
        </w:rPr>
      </w:pPr>
      <w:r>
        <w:rPr>
          <w:sz w:val="24"/>
          <w:szCs w:val="24"/>
        </w:rPr>
        <w:br w:type="page"/>
      </w:r>
    </w:p>
    <w:p w:rsidR="008F11D0" w:rsidRPr="00A37BAB" w:rsidRDefault="008F11D0" w:rsidP="008F09C2">
      <w:pPr>
        <w:pStyle w:val="u1"/>
        <w:rPr>
          <w:sz w:val="32"/>
          <w:szCs w:val="32"/>
        </w:rPr>
      </w:pPr>
      <w:bookmarkStart w:id="100" w:name="_Toc518344062"/>
      <w:r w:rsidRPr="00A37BAB">
        <w:rPr>
          <w:sz w:val="32"/>
          <w:szCs w:val="32"/>
        </w:rPr>
        <w:lastRenderedPageBreak/>
        <w:t>Chương 5: Kiểm thử</w:t>
      </w:r>
      <w:bookmarkEnd w:id="100"/>
    </w:p>
    <w:p w:rsidR="008F11D0" w:rsidRPr="00A37BAB" w:rsidRDefault="008F11D0" w:rsidP="00E43E4A">
      <w:pPr>
        <w:pStyle w:val="oancuaDanhsach"/>
        <w:numPr>
          <w:ilvl w:val="0"/>
          <w:numId w:val="37"/>
        </w:numPr>
        <w:outlineLvl w:val="1"/>
        <w:rPr>
          <w:rFonts w:ascii="Times New Roman" w:hAnsi="Times New Roman" w:cs="Times New Roman"/>
          <w:b/>
          <w:sz w:val="24"/>
          <w:szCs w:val="24"/>
        </w:rPr>
      </w:pPr>
      <w:bookmarkStart w:id="101" w:name="_Toc518344063"/>
      <w:r w:rsidRPr="00A37BAB">
        <w:rPr>
          <w:rFonts w:ascii="Times New Roman" w:hAnsi="Times New Roman" w:cs="Times New Roman"/>
          <w:b/>
          <w:sz w:val="24"/>
          <w:szCs w:val="24"/>
        </w:rPr>
        <w:t>Quy trình kiểm thử:</w:t>
      </w:r>
      <w:bookmarkEnd w:id="101"/>
    </w:p>
    <w:p w:rsidR="008F11D0" w:rsidRPr="00A37BAB" w:rsidRDefault="008F11D0" w:rsidP="00E43E4A">
      <w:pPr>
        <w:pStyle w:val="oancuaDanhsach"/>
        <w:numPr>
          <w:ilvl w:val="1"/>
          <w:numId w:val="37"/>
        </w:numPr>
        <w:outlineLvl w:val="2"/>
        <w:rPr>
          <w:rFonts w:ascii="Times New Roman" w:hAnsi="Times New Roman" w:cs="Times New Roman"/>
          <w:sz w:val="24"/>
          <w:szCs w:val="24"/>
        </w:rPr>
      </w:pPr>
      <w:bookmarkStart w:id="102" w:name="_Toc518344064"/>
      <w:r w:rsidRPr="00A37BAB">
        <w:rPr>
          <w:rFonts w:ascii="Times New Roman" w:hAnsi="Times New Roman" w:cs="Times New Roman"/>
          <w:b/>
          <w:sz w:val="24"/>
          <w:szCs w:val="24"/>
        </w:rPr>
        <w:t>Kiểm</w:t>
      </w:r>
      <w:r w:rsidRPr="00A37BAB">
        <w:rPr>
          <w:rFonts w:ascii="Times New Roman" w:hAnsi="Times New Roman" w:cs="Times New Roman"/>
          <w:sz w:val="24"/>
          <w:szCs w:val="24"/>
        </w:rPr>
        <w:t xml:space="preserve"> </w:t>
      </w:r>
      <w:r w:rsidRPr="00A37BAB">
        <w:rPr>
          <w:rFonts w:ascii="Times New Roman" w:hAnsi="Times New Roman" w:cs="Times New Roman"/>
          <w:b/>
          <w:sz w:val="24"/>
          <w:szCs w:val="24"/>
        </w:rPr>
        <w:t>thử</w:t>
      </w:r>
      <w:r w:rsidRPr="00A37BAB">
        <w:rPr>
          <w:rFonts w:ascii="Times New Roman" w:hAnsi="Times New Roman" w:cs="Times New Roman"/>
          <w:sz w:val="24"/>
          <w:szCs w:val="24"/>
        </w:rPr>
        <w:t xml:space="preserve"> </w:t>
      </w:r>
      <w:r w:rsidRPr="00A37BAB">
        <w:rPr>
          <w:rFonts w:ascii="Times New Roman" w:hAnsi="Times New Roman" w:cs="Times New Roman"/>
          <w:b/>
          <w:sz w:val="24"/>
          <w:szCs w:val="24"/>
        </w:rPr>
        <w:t>đơn</w:t>
      </w:r>
      <w:r w:rsidRPr="00A37BAB">
        <w:rPr>
          <w:rFonts w:ascii="Times New Roman" w:hAnsi="Times New Roman" w:cs="Times New Roman"/>
          <w:sz w:val="24"/>
          <w:szCs w:val="24"/>
        </w:rPr>
        <w:t xml:space="preserve"> </w:t>
      </w:r>
      <w:r w:rsidRPr="00A37BAB">
        <w:rPr>
          <w:rFonts w:ascii="Times New Roman" w:hAnsi="Times New Roman" w:cs="Times New Roman"/>
          <w:b/>
          <w:sz w:val="24"/>
          <w:szCs w:val="24"/>
        </w:rPr>
        <w:t>vị</w:t>
      </w:r>
      <w:r w:rsidRPr="00A37BAB">
        <w:rPr>
          <w:rFonts w:ascii="Times New Roman" w:hAnsi="Times New Roman" w:cs="Times New Roman"/>
          <w:sz w:val="24"/>
          <w:szCs w:val="24"/>
        </w:rPr>
        <w:t>:</w:t>
      </w:r>
      <w:bookmarkEnd w:id="102"/>
      <w:r w:rsidRPr="00A37BAB">
        <w:rPr>
          <w:rFonts w:ascii="Times New Roman" w:hAnsi="Times New Roman" w:cs="Times New Roman"/>
          <w:sz w:val="24"/>
          <w:szCs w:val="24"/>
        </w:rPr>
        <w:t xml:space="preserve"> </w:t>
      </w:r>
    </w:p>
    <w:p w:rsidR="008F11D0" w:rsidRPr="00A37BAB" w:rsidRDefault="008F11D0" w:rsidP="008F11D0">
      <w:pPr>
        <w:pStyle w:val="oancuaDanhsach"/>
        <w:ind w:left="1080"/>
        <w:jc w:val="both"/>
        <w:rPr>
          <w:rFonts w:ascii="Times New Roman" w:hAnsi="Times New Roman" w:cs="Times New Roman"/>
          <w:sz w:val="24"/>
          <w:szCs w:val="24"/>
        </w:rPr>
      </w:pPr>
      <w:r w:rsidRPr="00A37BAB">
        <w:rPr>
          <w:rFonts w:ascii="Times New Roman" w:hAnsi="Times New Roman" w:cs="Times New Roman"/>
          <w:sz w:val="24"/>
          <w:szCs w:val="24"/>
        </w:rPr>
        <w:t>Mỗi thành viên sau khi hoàn thành tính năng của mình sẽ tự kiểm thử để phát hiện tất cả các lỗi phát sinh và sau đó tự gỡ lỗi.</w:t>
      </w:r>
    </w:p>
    <w:p w:rsidR="008F11D0" w:rsidRPr="00A37BAB" w:rsidRDefault="008F11D0" w:rsidP="00E43E4A">
      <w:pPr>
        <w:pStyle w:val="oancuaDanhsach"/>
        <w:numPr>
          <w:ilvl w:val="1"/>
          <w:numId w:val="37"/>
        </w:numPr>
        <w:jc w:val="both"/>
        <w:outlineLvl w:val="2"/>
        <w:rPr>
          <w:rFonts w:ascii="Times New Roman" w:hAnsi="Times New Roman" w:cs="Times New Roman"/>
          <w:b/>
          <w:sz w:val="24"/>
          <w:szCs w:val="24"/>
        </w:rPr>
      </w:pPr>
      <w:bookmarkStart w:id="103" w:name="_Toc518344065"/>
      <w:r w:rsidRPr="00A37BAB">
        <w:rPr>
          <w:rFonts w:ascii="Times New Roman" w:hAnsi="Times New Roman" w:cs="Times New Roman"/>
          <w:b/>
          <w:sz w:val="24"/>
          <w:szCs w:val="24"/>
        </w:rPr>
        <w:t>Kiểm thử toàn bộ:</w:t>
      </w:r>
      <w:bookmarkEnd w:id="103"/>
      <w:r w:rsidRPr="00A37BAB">
        <w:rPr>
          <w:rFonts w:ascii="Times New Roman" w:hAnsi="Times New Roman" w:cs="Times New Roman"/>
          <w:b/>
          <w:sz w:val="24"/>
          <w:szCs w:val="24"/>
        </w:rPr>
        <w:t xml:space="preserve"> </w:t>
      </w:r>
    </w:p>
    <w:p w:rsidR="008F11D0" w:rsidRPr="00A37BAB" w:rsidRDefault="008F11D0" w:rsidP="008F11D0">
      <w:pPr>
        <w:pStyle w:val="oancuaDanhsach"/>
        <w:ind w:left="1080"/>
        <w:jc w:val="both"/>
        <w:rPr>
          <w:rFonts w:ascii="Times New Roman" w:hAnsi="Times New Roman" w:cs="Times New Roman"/>
          <w:sz w:val="24"/>
          <w:szCs w:val="24"/>
        </w:rPr>
      </w:pPr>
      <w:r w:rsidRPr="00A37BAB">
        <w:rPr>
          <w:rFonts w:ascii="Times New Roman" w:hAnsi="Times New Roman" w:cs="Times New Roman"/>
          <w:sz w:val="24"/>
          <w:szCs w:val="24"/>
        </w:rPr>
        <w:t>Sau khi các tính năng hoàn chỉnh, nhóm trưởng tiến hành Merge code để hợp nhất các tính năng lại, các thành viên sẽ test tổng thể phần mềm ở các tính chất:</w:t>
      </w:r>
    </w:p>
    <w:p w:rsidR="008F11D0" w:rsidRPr="00A37BAB" w:rsidRDefault="008F11D0" w:rsidP="00E43E4A">
      <w:pPr>
        <w:pStyle w:val="oancuaDanhsach"/>
        <w:numPr>
          <w:ilvl w:val="3"/>
          <w:numId w:val="38"/>
        </w:numPr>
        <w:ind w:left="1440"/>
        <w:jc w:val="both"/>
        <w:rPr>
          <w:rFonts w:ascii="Times New Roman" w:hAnsi="Times New Roman" w:cs="Times New Roman"/>
          <w:sz w:val="24"/>
          <w:szCs w:val="24"/>
        </w:rPr>
      </w:pPr>
      <w:r w:rsidRPr="00A37BAB">
        <w:rPr>
          <w:rFonts w:ascii="Times New Roman" w:hAnsi="Times New Roman" w:cs="Times New Roman"/>
          <w:sz w:val="24"/>
          <w:szCs w:val="24"/>
        </w:rPr>
        <w:t xml:space="preserve">Tính đúng đắn: Kết quả trả về của phần mềm cho người dùng phải chính xác. </w:t>
      </w:r>
    </w:p>
    <w:p w:rsidR="008F11D0" w:rsidRPr="00A37BAB" w:rsidRDefault="008F11D0" w:rsidP="00E43E4A">
      <w:pPr>
        <w:pStyle w:val="oancuaDanhsach"/>
        <w:numPr>
          <w:ilvl w:val="3"/>
          <w:numId w:val="38"/>
        </w:numPr>
        <w:ind w:left="1440"/>
        <w:jc w:val="both"/>
        <w:rPr>
          <w:rFonts w:ascii="Times New Roman" w:hAnsi="Times New Roman" w:cs="Times New Roman"/>
          <w:sz w:val="24"/>
          <w:szCs w:val="24"/>
        </w:rPr>
      </w:pPr>
      <w:r w:rsidRPr="00A37BAB">
        <w:rPr>
          <w:rFonts w:ascii="Times New Roman" w:hAnsi="Times New Roman" w:cs="Times New Roman"/>
          <w:sz w:val="24"/>
          <w:szCs w:val="24"/>
        </w:rPr>
        <w:t xml:space="preserve">Tính tiện dụng và hiệu quả: Phần mềm phải cung cấp cho người dùng sự tiện lợi, thoải mái khi sử dụng. </w:t>
      </w:r>
    </w:p>
    <w:p w:rsidR="008F11D0" w:rsidRPr="00A37BAB" w:rsidRDefault="008F11D0" w:rsidP="00E43E4A">
      <w:pPr>
        <w:pStyle w:val="oancuaDanhsach"/>
        <w:numPr>
          <w:ilvl w:val="3"/>
          <w:numId w:val="38"/>
        </w:numPr>
        <w:ind w:left="1440"/>
        <w:rPr>
          <w:rFonts w:ascii="Times New Roman" w:hAnsi="Times New Roman" w:cs="Times New Roman"/>
          <w:sz w:val="24"/>
          <w:szCs w:val="24"/>
        </w:rPr>
      </w:pPr>
      <w:r w:rsidRPr="00A37BAB">
        <w:rPr>
          <w:rFonts w:ascii="Times New Roman" w:hAnsi="Times New Roman" w:cs="Times New Roman"/>
          <w:sz w:val="24"/>
          <w:szCs w:val="24"/>
        </w:rPr>
        <w:t>Tính ổn định: Phát hiện tất cả các lỗi phát sinh cả về giao diện lẫn xử lý. Sau khi phát hiện lỗi, tiến hành thông báo để các thành viên khác sửa lỗi.</w:t>
      </w:r>
    </w:p>
    <w:p w:rsidR="008F11D0" w:rsidRPr="00A37BAB" w:rsidRDefault="008F11D0" w:rsidP="008F11D0">
      <w:pPr>
        <w:pStyle w:val="oancuaDanhsach"/>
        <w:ind w:left="1440"/>
        <w:rPr>
          <w:rFonts w:ascii="Times New Roman" w:hAnsi="Times New Roman" w:cs="Times New Roman"/>
          <w:sz w:val="24"/>
          <w:szCs w:val="24"/>
        </w:rPr>
      </w:pPr>
    </w:p>
    <w:p w:rsidR="008F11D0" w:rsidRPr="00A37BAB" w:rsidRDefault="008F11D0" w:rsidP="00E43E4A">
      <w:pPr>
        <w:pStyle w:val="oancuaDanhsach"/>
        <w:numPr>
          <w:ilvl w:val="0"/>
          <w:numId w:val="37"/>
        </w:numPr>
        <w:outlineLvl w:val="1"/>
        <w:rPr>
          <w:rFonts w:ascii="Times New Roman" w:hAnsi="Times New Roman" w:cs="Times New Roman"/>
          <w:b/>
          <w:sz w:val="24"/>
          <w:szCs w:val="24"/>
        </w:rPr>
      </w:pPr>
      <w:bookmarkStart w:id="104" w:name="_Toc518344066"/>
      <w:r w:rsidRPr="00A37BAB">
        <w:rPr>
          <w:rFonts w:ascii="Times New Roman" w:hAnsi="Times New Roman" w:cs="Times New Roman"/>
          <w:b/>
          <w:sz w:val="24"/>
          <w:szCs w:val="24"/>
        </w:rPr>
        <w:t>Kết quả kiểm thử</w:t>
      </w:r>
      <w:bookmarkEnd w:id="104"/>
    </w:p>
    <w:tbl>
      <w:tblPr>
        <w:tblStyle w:val="LiBang"/>
        <w:tblW w:w="8415" w:type="dxa"/>
        <w:tblInd w:w="670" w:type="dxa"/>
        <w:tblLook w:val="04A0" w:firstRow="1" w:lastRow="0" w:firstColumn="1" w:lastColumn="0" w:noHBand="0" w:noVBand="1"/>
      </w:tblPr>
      <w:tblGrid>
        <w:gridCol w:w="670"/>
        <w:gridCol w:w="2075"/>
        <w:gridCol w:w="1440"/>
        <w:gridCol w:w="4230"/>
      </w:tblGrid>
      <w:tr w:rsidR="008F11D0" w:rsidRPr="00A37BAB" w:rsidTr="0003522A">
        <w:trPr>
          <w:trHeight w:val="537"/>
        </w:trPr>
        <w:tc>
          <w:tcPr>
            <w:tcW w:w="670" w:type="dxa"/>
          </w:tcPr>
          <w:p w:rsidR="008F11D0" w:rsidRPr="00A37BAB" w:rsidRDefault="008F11D0" w:rsidP="008F09C2">
            <w:pPr>
              <w:rPr>
                <w:rFonts w:ascii="Times New Roman" w:hAnsi="Times New Roman" w:cs="Times New Roman"/>
                <w:b/>
                <w:sz w:val="24"/>
                <w:szCs w:val="24"/>
              </w:rPr>
            </w:pPr>
            <w:r w:rsidRPr="00A37BAB">
              <w:rPr>
                <w:rFonts w:ascii="Times New Roman" w:hAnsi="Times New Roman" w:cs="Times New Roman"/>
                <w:b/>
                <w:sz w:val="24"/>
                <w:szCs w:val="24"/>
              </w:rPr>
              <w:t>STT</w:t>
            </w:r>
          </w:p>
        </w:tc>
        <w:tc>
          <w:tcPr>
            <w:tcW w:w="2075" w:type="dxa"/>
          </w:tcPr>
          <w:p w:rsidR="008F11D0" w:rsidRPr="00A37BAB" w:rsidRDefault="008F11D0" w:rsidP="008F09C2">
            <w:pPr>
              <w:rPr>
                <w:rFonts w:ascii="Times New Roman" w:hAnsi="Times New Roman" w:cs="Times New Roman"/>
                <w:b/>
                <w:sz w:val="24"/>
                <w:szCs w:val="24"/>
              </w:rPr>
            </w:pPr>
            <w:r w:rsidRPr="00A37BAB">
              <w:rPr>
                <w:rFonts w:ascii="Times New Roman" w:hAnsi="Times New Roman" w:cs="Times New Roman"/>
                <w:b/>
                <w:sz w:val="24"/>
                <w:szCs w:val="24"/>
              </w:rPr>
              <w:t>Chức năng</w:t>
            </w:r>
          </w:p>
        </w:tc>
        <w:tc>
          <w:tcPr>
            <w:tcW w:w="1440" w:type="dxa"/>
          </w:tcPr>
          <w:p w:rsidR="008F11D0" w:rsidRPr="00A37BAB" w:rsidRDefault="008F11D0" w:rsidP="008F09C2">
            <w:pPr>
              <w:rPr>
                <w:rFonts w:ascii="Times New Roman" w:hAnsi="Times New Roman" w:cs="Times New Roman"/>
                <w:b/>
                <w:sz w:val="24"/>
                <w:szCs w:val="24"/>
              </w:rPr>
            </w:pPr>
            <w:r w:rsidRPr="00A37BAB">
              <w:rPr>
                <w:rFonts w:ascii="Times New Roman" w:hAnsi="Times New Roman" w:cs="Times New Roman"/>
                <w:b/>
                <w:sz w:val="24"/>
                <w:szCs w:val="24"/>
              </w:rPr>
              <w:t>Mức độ hoàn thành</w:t>
            </w:r>
          </w:p>
        </w:tc>
        <w:tc>
          <w:tcPr>
            <w:tcW w:w="4230" w:type="dxa"/>
          </w:tcPr>
          <w:p w:rsidR="008F11D0" w:rsidRPr="00A37BAB" w:rsidRDefault="008F11D0" w:rsidP="008F09C2">
            <w:pPr>
              <w:rPr>
                <w:rFonts w:ascii="Times New Roman" w:hAnsi="Times New Roman" w:cs="Times New Roman"/>
                <w:b/>
                <w:sz w:val="24"/>
                <w:szCs w:val="24"/>
              </w:rPr>
            </w:pPr>
            <w:r w:rsidRPr="00A37BAB">
              <w:rPr>
                <w:rFonts w:ascii="Times New Roman" w:hAnsi="Times New Roman" w:cs="Times New Roman"/>
                <w:b/>
                <w:sz w:val="24"/>
                <w:szCs w:val="24"/>
              </w:rPr>
              <w:t>Ghi chú</w:t>
            </w:r>
          </w:p>
        </w:tc>
      </w:tr>
      <w:tr w:rsidR="008F11D0" w:rsidRPr="00A37BAB" w:rsidTr="0003522A">
        <w:trPr>
          <w:trHeight w:val="537"/>
        </w:trPr>
        <w:tc>
          <w:tcPr>
            <w:tcW w:w="670" w:type="dxa"/>
          </w:tcPr>
          <w:p w:rsidR="008F11D0" w:rsidRPr="00A37BAB" w:rsidRDefault="008F11D0" w:rsidP="008F09C2">
            <w:pPr>
              <w:rPr>
                <w:rFonts w:ascii="Times New Roman" w:hAnsi="Times New Roman" w:cs="Times New Roman"/>
                <w:sz w:val="24"/>
                <w:szCs w:val="24"/>
              </w:rPr>
            </w:pPr>
            <w:r w:rsidRPr="00A37BAB">
              <w:rPr>
                <w:rFonts w:ascii="Times New Roman" w:hAnsi="Times New Roman" w:cs="Times New Roman"/>
                <w:sz w:val="24"/>
                <w:szCs w:val="24"/>
              </w:rPr>
              <w:t>1</w:t>
            </w:r>
          </w:p>
        </w:tc>
        <w:tc>
          <w:tcPr>
            <w:tcW w:w="2075" w:type="dxa"/>
          </w:tcPr>
          <w:p w:rsidR="008F11D0" w:rsidRPr="00A37BAB" w:rsidRDefault="008F11D0" w:rsidP="008F09C2">
            <w:pPr>
              <w:rPr>
                <w:rFonts w:ascii="Times New Roman" w:hAnsi="Times New Roman" w:cs="Times New Roman"/>
                <w:sz w:val="24"/>
                <w:szCs w:val="24"/>
              </w:rPr>
            </w:pPr>
            <w:r w:rsidRPr="00A37BAB">
              <w:rPr>
                <w:rFonts w:ascii="Times New Roman" w:hAnsi="Times New Roman" w:cs="Times New Roman"/>
                <w:sz w:val="24"/>
                <w:szCs w:val="24"/>
              </w:rPr>
              <w:t>Cập nhật sảnh</w:t>
            </w:r>
          </w:p>
        </w:tc>
        <w:tc>
          <w:tcPr>
            <w:tcW w:w="1440" w:type="dxa"/>
          </w:tcPr>
          <w:p w:rsidR="008F11D0" w:rsidRPr="00A37BAB" w:rsidRDefault="008F11D0" w:rsidP="008F09C2">
            <w:pPr>
              <w:rPr>
                <w:rFonts w:ascii="Times New Roman" w:hAnsi="Times New Roman" w:cs="Times New Roman"/>
                <w:sz w:val="24"/>
                <w:szCs w:val="24"/>
              </w:rPr>
            </w:pPr>
            <w:r w:rsidRPr="00A37BAB">
              <w:rPr>
                <w:rFonts w:ascii="Times New Roman" w:hAnsi="Times New Roman" w:cs="Times New Roman"/>
                <w:sz w:val="24"/>
                <w:szCs w:val="24"/>
              </w:rPr>
              <w:t>100%</w:t>
            </w:r>
          </w:p>
        </w:tc>
        <w:tc>
          <w:tcPr>
            <w:tcW w:w="4230" w:type="dxa"/>
          </w:tcPr>
          <w:p w:rsidR="008F11D0" w:rsidRPr="00A37BAB" w:rsidRDefault="008F11D0" w:rsidP="008F09C2">
            <w:pPr>
              <w:rPr>
                <w:rFonts w:ascii="Times New Roman" w:hAnsi="Times New Roman" w:cs="Times New Roman"/>
                <w:sz w:val="24"/>
                <w:szCs w:val="24"/>
              </w:rPr>
            </w:pPr>
            <w:r w:rsidRPr="00A37BAB">
              <w:rPr>
                <w:rFonts w:ascii="Times New Roman" w:hAnsi="Times New Roman" w:cs="Times New Roman"/>
                <w:sz w:val="24"/>
                <w:szCs w:val="24"/>
              </w:rPr>
              <w:t>Không xảy ra lỗ</w:t>
            </w:r>
            <w:r w:rsidR="00F6462E" w:rsidRPr="00A37BAB">
              <w:rPr>
                <w:rFonts w:ascii="Times New Roman" w:hAnsi="Times New Roman" w:cs="Times New Roman"/>
                <w:sz w:val="24"/>
                <w:szCs w:val="24"/>
              </w:rPr>
              <w:t>i khi thêm, xoá</w:t>
            </w:r>
            <w:r w:rsidRPr="00A37BAB">
              <w:rPr>
                <w:rFonts w:ascii="Times New Roman" w:hAnsi="Times New Roman" w:cs="Times New Roman"/>
                <w:sz w:val="24"/>
                <w:szCs w:val="24"/>
              </w:rPr>
              <w:t>, s</w:t>
            </w:r>
            <w:r w:rsidR="00F6462E" w:rsidRPr="00A37BAB">
              <w:rPr>
                <w:rFonts w:ascii="Times New Roman" w:hAnsi="Times New Roman" w:cs="Times New Roman"/>
                <w:sz w:val="24"/>
                <w:szCs w:val="24"/>
              </w:rPr>
              <w:t>ử</w:t>
            </w:r>
            <w:r w:rsidRPr="00A37BAB">
              <w:rPr>
                <w:rFonts w:ascii="Times New Roman" w:hAnsi="Times New Roman" w:cs="Times New Roman"/>
                <w:sz w:val="24"/>
                <w:szCs w:val="24"/>
              </w:rPr>
              <w:t>a sảnh</w:t>
            </w:r>
          </w:p>
        </w:tc>
      </w:tr>
      <w:tr w:rsidR="008F11D0" w:rsidRPr="008F11D0" w:rsidTr="0003522A">
        <w:trPr>
          <w:trHeight w:val="537"/>
        </w:trPr>
        <w:tc>
          <w:tcPr>
            <w:tcW w:w="670" w:type="dxa"/>
          </w:tcPr>
          <w:p w:rsidR="008F11D0" w:rsidRPr="00A37BAB" w:rsidRDefault="008F11D0" w:rsidP="008F09C2">
            <w:pPr>
              <w:rPr>
                <w:rFonts w:ascii="Times New Roman" w:hAnsi="Times New Roman" w:cs="Times New Roman"/>
                <w:sz w:val="24"/>
                <w:szCs w:val="24"/>
              </w:rPr>
            </w:pPr>
            <w:r w:rsidRPr="00A37BAB">
              <w:rPr>
                <w:rFonts w:ascii="Times New Roman" w:hAnsi="Times New Roman" w:cs="Times New Roman"/>
                <w:sz w:val="24"/>
                <w:szCs w:val="24"/>
              </w:rPr>
              <w:t>2</w:t>
            </w:r>
          </w:p>
        </w:tc>
        <w:tc>
          <w:tcPr>
            <w:tcW w:w="2075" w:type="dxa"/>
          </w:tcPr>
          <w:p w:rsidR="008F11D0" w:rsidRPr="00A37BAB" w:rsidRDefault="008F11D0" w:rsidP="008F09C2">
            <w:pPr>
              <w:rPr>
                <w:rFonts w:ascii="Times New Roman" w:hAnsi="Times New Roman" w:cs="Times New Roman"/>
                <w:sz w:val="24"/>
                <w:szCs w:val="24"/>
              </w:rPr>
            </w:pPr>
            <w:r w:rsidRPr="00A37BAB">
              <w:rPr>
                <w:rFonts w:ascii="Times New Roman" w:hAnsi="Times New Roman" w:cs="Times New Roman"/>
                <w:sz w:val="24"/>
                <w:szCs w:val="24"/>
              </w:rPr>
              <w:t>Lập hợp đồng</w:t>
            </w:r>
          </w:p>
        </w:tc>
        <w:tc>
          <w:tcPr>
            <w:tcW w:w="1440" w:type="dxa"/>
          </w:tcPr>
          <w:p w:rsidR="008F11D0" w:rsidRPr="00A37BAB" w:rsidRDefault="008F11D0" w:rsidP="008F09C2">
            <w:pPr>
              <w:rPr>
                <w:rFonts w:ascii="Times New Roman" w:hAnsi="Times New Roman" w:cs="Times New Roman"/>
                <w:sz w:val="24"/>
                <w:szCs w:val="24"/>
              </w:rPr>
            </w:pPr>
            <w:r w:rsidRPr="00A37BAB">
              <w:rPr>
                <w:rFonts w:ascii="Times New Roman" w:hAnsi="Times New Roman" w:cs="Times New Roman"/>
                <w:sz w:val="24"/>
                <w:szCs w:val="24"/>
              </w:rPr>
              <w:t>90%</w:t>
            </w:r>
          </w:p>
        </w:tc>
        <w:tc>
          <w:tcPr>
            <w:tcW w:w="4230" w:type="dxa"/>
          </w:tcPr>
          <w:p w:rsidR="008F11D0" w:rsidRPr="00A37BAB" w:rsidRDefault="008F11D0" w:rsidP="008F09C2">
            <w:pPr>
              <w:rPr>
                <w:rFonts w:ascii="Times New Roman" w:hAnsi="Times New Roman" w:cs="Times New Roman"/>
                <w:sz w:val="24"/>
                <w:szCs w:val="24"/>
              </w:rPr>
            </w:pPr>
            <w:r w:rsidRPr="00A37BAB">
              <w:rPr>
                <w:rFonts w:ascii="Times New Roman" w:hAnsi="Times New Roman" w:cs="Times New Roman"/>
                <w:sz w:val="24"/>
                <w:szCs w:val="24"/>
              </w:rPr>
              <w:t>Không xảy ra lỗi, chưa có gợi ý địa chỉ</w:t>
            </w:r>
          </w:p>
        </w:tc>
      </w:tr>
      <w:tr w:rsidR="008F11D0" w:rsidRPr="008F11D0" w:rsidTr="0003522A">
        <w:trPr>
          <w:trHeight w:val="537"/>
        </w:trPr>
        <w:tc>
          <w:tcPr>
            <w:tcW w:w="670" w:type="dxa"/>
          </w:tcPr>
          <w:p w:rsidR="008F11D0" w:rsidRPr="00A37BAB" w:rsidRDefault="008F11D0" w:rsidP="008F09C2">
            <w:pPr>
              <w:rPr>
                <w:rFonts w:ascii="Times New Roman" w:hAnsi="Times New Roman" w:cs="Times New Roman"/>
                <w:sz w:val="24"/>
                <w:szCs w:val="24"/>
              </w:rPr>
            </w:pPr>
            <w:r w:rsidRPr="00A37BAB">
              <w:rPr>
                <w:rFonts w:ascii="Times New Roman" w:hAnsi="Times New Roman" w:cs="Times New Roman"/>
                <w:sz w:val="24"/>
                <w:szCs w:val="24"/>
              </w:rPr>
              <w:t>3</w:t>
            </w:r>
          </w:p>
        </w:tc>
        <w:tc>
          <w:tcPr>
            <w:tcW w:w="2075" w:type="dxa"/>
          </w:tcPr>
          <w:p w:rsidR="008F11D0" w:rsidRPr="00A37BAB" w:rsidRDefault="008F11D0" w:rsidP="008F09C2">
            <w:pPr>
              <w:rPr>
                <w:rFonts w:ascii="Times New Roman" w:hAnsi="Times New Roman" w:cs="Times New Roman"/>
                <w:sz w:val="24"/>
                <w:szCs w:val="24"/>
              </w:rPr>
            </w:pPr>
            <w:r w:rsidRPr="00A37BAB">
              <w:rPr>
                <w:rFonts w:ascii="Times New Roman" w:hAnsi="Times New Roman" w:cs="Times New Roman"/>
                <w:sz w:val="24"/>
                <w:szCs w:val="24"/>
              </w:rPr>
              <w:t>Lập hoá đơn</w:t>
            </w:r>
          </w:p>
        </w:tc>
        <w:tc>
          <w:tcPr>
            <w:tcW w:w="1440" w:type="dxa"/>
          </w:tcPr>
          <w:p w:rsidR="008F11D0" w:rsidRPr="00A37BAB" w:rsidRDefault="008F11D0" w:rsidP="008F09C2">
            <w:pPr>
              <w:rPr>
                <w:rFonts w:ascii="Times New Roman" w:hAnsi="Times New Roman" w:cs="Times New Roman"/>
                <w:sz w:val="24"/>
                <w:szCs w:val="24"/>
              </w:rPr>
            </w:pPr>
            <w:r w:rsidRPr="00A37BAB">
              <w:rPr>
                <w:rFonts w:ascii="Times New Roman" w:hAnsi="Times New Roman" w:cs="Times New Roman"/>
                <w:sz w:val="24"/>
                <w:szCs w:val="24"/>
              </w:rPr>
              <w:t>100%</w:t>
            </w:r>
          </w:p>
        </w:tc>
        <w:tc>
          <w:tcPr>
            <w:tcW w:w="4230" w:type="dxa"/>
          </w:tcPr>
          <w:p w:rsidR="008F11D0" w:rsidRPr="00A37BAB" w:rsidRDefault="008F11D0" w:rsidP="008F09C2">
            <w:pPr>
              <w:rPr>
                <w:rFonts w:ascii="Times New Roman" w:hAnsi="Times New Roman" w:cs="Times New Roman"/>
                <w:sz w:val="24"/>
                <w:szCs w:val="24"/>
              </w:rPr>
            </w:pPr>
            <w:r w:rsidRPr="00A37BAB">
              <w:rPr>
                <w:rFonts w:ascii="Times New Roman" w:hAnsi="Times New Roman" w:cs="Times New Roman"/>
                <w:sz w:val="24"/>
                <w:szCs w:val="24"/>
              </w:rPr>
              <w:t>Không xảy ra lỗi</w:t>
            </w:r>
          </w:p>
        </w:tc>
      </w:tr>
      <w:tr w:rsidR="008F11D0" w:rsidRPr="008F11D0" w:rsidTr="0003522A">
        <w:trPr>
          <w:trHeight w:val="537"/>
        </w:trPr>
        <w:tc>
          <w:tcPr>
            <w:tcW w:w="670" w:type="dxa"/>
          </w:tcPr>
          <w:p w:rsidR="008F11D0" w:rsidRPr="00A37BAB" w:rsidRDefault="008F11D0" w:rsidP="008F09C2">
            <w:pPr>
              <w:rPr>
                <w:rFonts w:ascii="Times New Roman" w:hAnsi="Times New Roman" w:cs="Times New Roman"/>
                <w:sz w:val="24"/>
                <w:szCs w:val="24"/>
              </w:rPr>
            </w:pPr>
            <w:r w:rsidRPr="00A37BAB">
              <w:rPr>
                <w:rFonts w:ascii="Times New Roman" w:hAnsi="Times New Roman" w:cs="Times New Roman"/>
                <w:sz w:val="24"/>
                <w:szCs w:val="24"/>
              </w:rPr>
              <w:t>4</w:t>
            </w:r>
          </w:p>
        </w:tc>
        <w:tc>
          <w:tcPr>
            <w:tcW w:w="2075" w:type="dxa"/>
          </w:tcPr>
          <w:p w:rsidR="008F11D0" w:rsidRPr="00A37BAB" w:rsidRDefault="008F11D0" w:rsidP="008F09C2">
            <w:pPr>
              <w:rPr>
                <w:rFonts w:ascii="Times New Roman" w:hAnsi="Times New Roman" w:cs="Times New Roman"/>
                <w:sz w:val="24"/>
                <w:szCs w:val="24"/>
              </w:rPr>
            </w:pPr>
            <w:r w:rsidRPr="00A37BAB">
              <w:rPr>
                <w:rFonts w:ascii="Times New Roman" w:hAnsi="Times New Roman" w:cs="Times New Roman"/>
                <w:sz w:val="24"/>
                <w:szCs w:val="24"/>
              </w:rPr>
              <w:t>Quản lý thông tin nhân viên</w:t>
            </w:r>
          </w:p>
        </w:tc>
        <w:tc>
          <w:tcPr>
            <w:tcW w:w="1440" w:type="dxa"/>
          </w:tcPr>
          <w:p w:rsidR="008F11D0" w:rsidRPr="00A37BAB" w:rsidRDefault="008F11D0" w:rsidP="008F09C2">
            <w:pPr>
              <w:rPr>
                <w:rFonts w:ascii="Times New Roman" w:hAnsi="Times New Roman" w:cs="Times New Roman"/>
                <w:sz w:val="24"/>
                <w:szCs w:val="24"/>
              </w:rPr>
            </w:pPr>
            <w:r w:rsidRPr="00A37BAB">
              <w:rPr>
                <w:rFonts w:ascii="Times New Roman" w:hAnsi="Times New Roman" w:cs="Times New Roman"/>
                <w:sz w:val="24"/>
                <w:szCs w:val="24"/>
              </w:rPr>
              <w:t>100%</w:t>
            </w:r>
          </w:p>
        </w:tc>
        <w:tc>
          <w:tcPr>
            <w:tcW w:w="4230" w:type="dxa"/>
          </w:tcPr>
          <w:p w:rsidR="008F11D0" w:rsidRPr="00A37BAB" w:rsidRDefault="008F11D0" w:rsidP="008F09C2">
            <w:pPr>
              <w:rPr>
                <w:rFonts w:ascii="Times New Roman" w:hAnsi="Times New Roman" w:cs="Times New Roman"/>
                <w:sz w:val="24"/>
                <w:szCs w:val="24"/>
              </w:rPr>
            </w:pPr>
            <w:r w:rsidRPr="00A37BAB">
              <w:rPr>
                <w:rFonts w:ascii="Times New Roman" w:hAnsi="Times New Roman" w:cs="Times New Roman"/>
                <w:sz w:val="24"/>
                <w:szCs w:val="24"/>
              </w:rPr>
              <w:t>Không xảy ra lỗi</w:t>
            </w:r>
          </w:p>
        </w:tc>
      </w:tr>
      <w:tr w:rsidR="008F11D0" w:rsidRPr="008F11D0" w:rsidTr="0003522A">
        <w:trPr>
          <w:trHeight w:val="537"/>
        </w:trPr>
        <w:tc>
          <w:tcPr>
            <w:tcW w:w="670" w:type="dxa"/>
          </w:tcPr>
          <w:p w:rsidR="008F11D0" w:rsidRPr="00A37BAB" w:rsidRDefault="008F11D0" w:rsidP="008F09C2">
            <w:pPr>
              <w:rPr>
                <w:rFonts w:ascii="Times New Roman" w:hAnsi="Times New Roman" w:cs="Times New Roman"/>
                <w:sz w:val="24"/>
                <w:szCs w:val="24"/>
              </w:rPr>
            </w:pPr>
            <w:r w:rsidRPr="00A37BAB">
              <w:rPr>
                <w:rFonts w:ascii="Times New Roman" w:hAnsi="Times New Roman" w:cs="Times New Roman"/>
                <w:sz w:val="24"/>
                <w:szCs w:val="24"/>
              </w:rPr>
              <w:t>5</w:t>
            </w:r>
          </w:p>
        </w:tc>
        <w:tc>
          <w:tcPr>
            <w:tcW w:w="2075" w:type="dxa"/>
          </w:tcPr>
          <w:p w:rsidR="008F11D0" w:rsidRPr="00A37BAB" w:rsidRDefault="008F11D0" w:rsidP="008F09C2">
            <w:pPr>
              <w:rPr>
                <w:rFonts w:ascii="Times New Roman" w:hAnsi="Times New Roman" w:cs="Times New Roman"/>
                <w:sz w:val="24"/>
                <w:szCs w:val="24"/>
              </w:rPr>
            </w:pPr>
            <w:r w:rsidRPr="00A37BAB">
              <w:rPr>
                <w:rFonts w:ascii="Times New Roman" w:hAnsi="Times New Roman" w:cs="Times New Roman"/>
                <w:sz w:val="24"/>
                <w:szCs w:val="24"/>
              </w:rPr>
              <w:t>Tra cứu</w:t>
            </w:r>
          </w:p>
        </w:tc>
        <w:tc>
          <w:tcPr>
            <w:tcW w:w="1440" w:type="dxa"/>
          </w:tcPr>
          <w:p w:rsidR="008F11D0" w:rsidRPr="00A37BAB" w:rsidRDefault="008F11D0" w:rsidP="008F09C2">
            <w:pPr>
              <w:rPr>
                <w:rFonts w:ascii="Times New Roman" w:hAnsi="Times New Roman" w:cs="Times New Roman"/>
                <w:sz w:val="24"/>
                <w:szCs w:val="24"/>
              </w:rPr>
            </w:pPr>
            <w:r w:rsidRPr="00A37BAB">
              <w:rPr>
                <w:rFonts w:ascii="Times New Roman" w:hAnsi="Times New Roman" w:cs="Times New Roman"/>
                <w:sz w:val="24"/>
                <w:szCs w:val="24"/>
              </w:rPr>
              <w:t>100%</w:t>
            </w:r>
          </w:p>
        </w:tc>
        <w:tc>
          <w:tcPr>
            <w:tcW w:w="4230" w:type="dxa"/>
          </w:tcPr>
          <w:p w:rsidR="008F11D0" w:rsidRPr="00A37BAB" w:rsidRDefault="008F11D0" w:rsidP="008F09C2">
            <w:pPr>
              <w:rPr>
                <w:rFonts w:ascii="Times New Roman" w:hAnsi="Times New Roman" w:cs="Times New Roman"/>
                <w:sz w:val="24"/>
                <w:szCs w:val="24"/>
              </w:rPr>
            </w:pPr>
            <w:r w:rsidRPr="00A37BAB">
              <w:rPr>
                <w:rFonts w:ascii="Times New Roman" w:hAnsi="Times New Roman" w:cs="Times New Roman"/>
                <w:sz w:val="24"/>
                <w:szCs w:val="24"/>
              </w:rPr>
              <w:t>Không xảy ra lỗi</w:t>
            </w:r>
          </w:p>
        </w:tc>
      </w:tr>
      <w:tr w:rsidR="008F11D0" w:rsidRPr="008F11D0" w:rsidTr="0003522A">
        <w:trPr>
          <w:trHeight w:val="537"/>
        </w:trPr>
        <w:tc>
          <w:tcPr>
            <w:tcW w:w="670" w:type="dxa"/>
          </w:tcPr>
          <w:p w:rsidR="008F11D0" w:rsidRPr="00A37BAB" w:rsidRDefault="008F11D0" w:rsidP="008F09C2">
            <w:pPr>
              <w:rPr>
                <w:rFonts w:ascii="Times New Roman" w:hAnsi="Times New Roman" w:cs="Times New Roman"/>
                <w:sz w:val="24"/>
                <w:szCs w:val="24"/>
              </w:rPr>
            </w:pPr>
            <w:r w:rsidRPr="00A37BAB">
              <w:rPr>
                <w:rFonts w:ascii="Times New Roman" w:hAnsi="Times New Roman" w:cs="Times New Roman"/>
                <w:sz w:val="24"/>
                <w:szCs w:val="24"/>
              </w:rPr>
              <w:t>6</w:t>
            </w:r>
          </w:p>
        </w:tc>
        <w:tc>
          <w:tcPr>
            <w:tcW w:w="2075" w:type="dxa"/>
          </w:tcPr>
          <w:p w:rsidR="008F11D0" w:rsidRPr="00A37BAB" w:rsidRDefault="008F11D0" w:rsidP="008F09C2">
            <w:pPr>
              <w:rPr>
                <w:rFonts w:ascii="Times New Roman" w:hAnsi="Times New Roman" w:cs="Times New Roman"/>
                <w:sz w:val="24"/>
                <w:szCs w:val="24"/>
              </w:rPr>
            </w:pPr>
            <w:r w:rsidRPr="00A37BAB">
              <w:rPr>
                <w:rFonts w:ascii="Times New Roman" w:hAnsi="Times New Roman" w:cs="Times New Roman"/>
                <w:sz w:val="24"/>
                <w:szCs w:val="24"/>
              </w:rPr>
              <w:t>Lập báo cáo</w:t>
            </w:r>
          </w:p>
        </w:tc>
        <w:tc>
          <w:tcPr>
            <w:tcW w:w="1440" w:type="dxa"/>
          </w:tcPr>
          <w:p w:rsidR="008F11D0" w:rsidRPr="00A37BAB" w:rsidRDefault="008F11D0" w:rsidP="008F09C2">
            <w:pPr>
              <w:rPr>
                <w:rFonts w:ascii="Times New Roman" w:hAnsi="Times New Roman" w:cs="Times New Roman"/>
                <w:sz w:val="24"/>
                <w:szCs w:val="24"/>
              </w:rPr>
            </w:pPr>
            <w:r w:rsidRPr="00A37BAB">
              <w:rPr>
                <w:rFonts w:ascii="Times New Roman" w:hAnsi="Times New Roman" w:cs="Times New Roman"/>
                <w:sz w:val="24"/>
                <w:szCs w:val="24"/>
              </w:rPr>
              <w:t>40%</w:t>
            </w:r>
          </w:p>
        </w:tc>
        <w:tc>
          <w:tcPr>
            <w:tcW w:w="4230" w:type="dxa"/>
          </w:tcPr>
          <w:p w:rsidR="008F11D0" w:rsidRPr="00A37BAB" w:rsidRDefault="008F11D0" w:rsidP="008F09C2">
            <w:pPr>
              <w:rPr>
                <w:rFonts w:ascii="Times New Roman" w:hAnsi="Times New Roman" w:cs="Times New Roman"/>
                <w:sz w:val="24"/>
                <w:szCs w:val="24"/>
              </w:rPr>
            </w:pPr>
            <w:r w:rsidRPr="00A37BAB">
              <w:rPr>
                <w:rFonts w:ascii="Times New Roman" w:hAnsi="Times New Roman" w:cs="Times New Roman"/>
                <w:sz w:val="24"/>
                <w:szCs w:val="24"/>
              </w:rPr>
              <w:t>Không xảy ra lỗi, hệ thống chưa tự thống kê số lượng, cần nhân viên tổng kết thủ công và nhập số lượng</w:t>
            </w:r>
          </w:p>
        </w:tc>
      </w:tr>
    </w:tbl>
    <w:p w:rsidR="008F11D0" w:rsidRPr="007E56BA" w:rsidRDefault="008F11D0" w:rsidP="008F11D0"/>
    <w:p w:rsidR="008F09C2" w:rsidRDefault="008F09C2" w:rsidP="008F11D0">
      <w:pPr>
        <w:rPr>
          <w:b/>
          <w:sz w:val="24"/>
          <w:szCs w:val="24"/>
        </w:rPr>
      </w:pPr>
      <w:r>
        <w:rPr>
          <w:b/>
          <w:sz w:val="24"/>
          <w:szCs w:val="24"/>
        </w:rPr>
        <w:br w:type="page"/>
      </w:r>
    </w:p>
    <w:p w:rsidR="008F11D0" w:rsidRPr="00A37BAB" w:rsidRDefault="008F11D0" w:rsidP="008F09C2">
      <w:pPr>
        <w:pStyle w:val="u1"/>
        <w:rPr>
          <w:sz w:val="32"/>
          <w:szCs w:val="32"/>
        </w:rPr>
      </w:pPr>
      <w:bookmarkStart w:id="105" w:name="_Toc518344067"/>
      <w:r w:rsidRPr="00A37BAB">
        <w:rPr>
          <w:sz w:val="32"/>
          <w:szCs w:val="32"/>
        </w:rPr>
        <w:lastRenderedPageBreak/>
        <w:t>Chương 6: Kết luận</w:t>
      </w:r>
      <w:bookmarkStart w:id="106" w:name="_Toc455753706"/>
      <w:bookmarkEnd w:id="105"/>
    </w:p>
    <w:p w:rsidR="008F11D0" w:rsidRPr="00A37BAB" w:rsidRDefault="008F11D0" w:rsidP="00E43E4A">
      <w:pPr>
        <w:pStyle w:val="oancuaDanhsach"/>
        <w:numPr>
          <w:ilvl w:val="0"/>
          <w:numId w:val="39"/>
        </w:numPr>
        <w:outlineLvl w:val="1"/>
        <w:rPr>
          <w:rFonts w:ascii="Times New Roman" w:hAnsi="Times New Roman" w:cs="Times New Roman"/>
          <w:b/>
          <w:sz w:val="24"/>
          <w:szCs w:val="24"/>
        </w:rPr>
      </w:pPr>
      <w:bookmarkStart w:id="107" w:name="_Toc518344068"/>
      <w:r w:rsidRPr="00A37BAB">
        <w:rPr>
          <w:rFonts w:ascii="Times New Roman" w:hAnsi="Times New Roman" w:cs="Times New Roman"/>
          <w:b/>
          <w:sz w:val="24"/>
          <w:szCs w:val="24"/>
        </w:rPr>
        <w:t>Đánh giá tổng quan.</w:t>
      </w:r>
      <w:bookmarkEnd w:id="106"/>
      <w:bookmarkEnd w:id="107"/>
    </w:p>
    <w:p w:rsidR="008F11D0" w:rsidRPr="00A37BAB" w:rsidRDefault="008F11D0" w:rsidP="008F11D0">
      <w:pPr>
        <w:ind w:left="720"/>
        <w:rPr>
          <w:rFonts w:ascii="Times New Roman" w:hAnsi="Times New Roman" w:cs="Times New Roman"/>
          <w:sz w:val="24"/>
          <w:szCs w:val="24"/>
        </w:rPr>
      </w:pPr>
      <w:r w:rsidRPr="00A37BAB">
        <w:rPr>
          <w:rFonts w:ascii="Times New Roman" w:hAnsi="Times New Roman" w:cs="Times New Roman"/>
          <w:sz w:val="24"/>
          <w:szCs w:val="24"/>
        </w:rPr>
        <w:t xml:space="preserve">Nhìn chung phần mềm hoàn thành đầy đủ các chức năng cần thiết như: </w:t>
      </w:r>
    </w:p>
    <w:p w:rsidR="008F11D0" w:rsidRPr="00A37BAB" w:rsidRDefault="008F11D0" w:rsidP="00E43E4A">
      <w:pPr>
        <w:pStyle w:val="oancuaDanhsach"/>
        <w:numPr>
          <w:ilvl w:val="0"/>
          <w:numId w:val="40"/>
        </w:numPr>
        <w:ind w:left="1440"/>
        <w:rPr>
          <w:rFonts w:ascii="Times New Roman" w:hAnsi="Times New Roman" w:cs="Times New Roman"/>
          <w:sz w:val="24"/>
          <w:szCs w:val="24"/>
        </w:rPr>
      </w:pPr>
      <w:r w:rsidRPr="00A37BAB">
        <w:rPr>
          <w:rFonts w:ascii="Times New Roman" w:hAnsi="Times New Roman" w:cs="Times New Roman"/>
          <w:sz w:val="24"/>
          <w:szCs w:val="24"/>
        </w:rPr>
        <w:t>Cập nhật sảnh.</w:t>
      </w:r>
    </w:p>
    <w:p w:rsidR="008F11D0" w:rsidRPr="00A37BAB" w:rsidRDefault="008F11D0" w:rsidP="00E43E4A">
      <w:pPr>
        <w:pStyle w:val="oancuaDanhsach"/>
        <w:numPr>
          <w:ilvl w:val="0"/>
          <w:numId w:val="40"/>
        </w:numPr>
        <w:ind w:left="1440"/>
        <w:rPr>
          <w:rFonts w:ascii="Times New Roman" w:hAnsi="Times New Roman" w:cs="Times New Roman"/>
          <w:sz w:val="24"/>
          <w:szCs w:val="24"/>
        </w:rPr>
      </w:pPr>
      <w:r w:rsidRPr="00A37BAB">
        <w:rPr>
          <w:rFonts w:ascii="Times New Roman" w:hAnsi="Times New Roman" w:cs="Times New Roman"/>
          <w:sz w:val="24"/>
          <w:szCs w:val="24"/>
        </w:rPr>
        <w:t>Lập hợp đồng.</w:t>
      </w:r>
    </w:p>
    <w:p w:rsidR="008F11D0" w:rsidRPr="00A37BAB" w:rsidRDefault="008F11D0" w:rsidP="00E43E4A">
      <w:pPr>
        <w:pStyle w:val="oancuaDanhsach"/>
        <w:numPr>
          <w:ilvl w:val="0"/>
          <w:numId w:val="40"/>
        </w:numPr>
        <w:ind w:left="1440"/>
        <w:rPr>
          <w:rFonts w:ascii="Times New Roman" w:hAnsi="Times New Roman" w:cs="Times New Roman"/>
          <w:sz w:val="24"/>
          <w:szCs w:val="24"/>
        </w:rPr>
      </w:pPr>
      <w:r w:rsidRPr="00A37BAB">
        <w:rPr>
          <w:rFonts w:ascii="Times New Roman" w:hAnsi="Times New Roman" w:cs="Times New Roman"/>
          <w:sz w:val="24"/>
          <w:szCs w:val="24"/>
        </w:rPr>
        <w:t>Lập hoá đơn.</w:t>
      </w:r>
    </w:p>
    <w:p w:rsidR="008F11D0" w:rsidRPr="00A37BAB" w:rsidRDefault="008F11D0" w:rsidP="00E43E4A">
      <w:pPr>
        <w:pStyle w:val="oancuaDanhsach"/>
        <w:numPr>
          <w:ilvl w:val="0"/>
          <w:numId w:val="40"/>
        </w:numPr>
        <w:ind w:left="1440"/>
        <w:rPr>
          <w:rFonts w:ascii="Times New Roman" w:hAnsi="Times New Roman" w:cs="Times New Roman"/>
          <w:sz w:val="24"/>
          <w:szCs w:val="24"/>
        </w:rPr>
      </w:pPr>
      <w:r w:rsidRPr="00A37BAB">
        <w:rPr>
          <w:rFonts w:ascii="Times New Roman" w:hAnsi="Times New Roman" w:cs="Times New Roman"/>
          <w:sz w:val="24"/>
          <w:szCs w:val="24"/>
        </w:rPr>
        <w:t>Quản lý thông tin nhân viên.</w:t>
      </w:r>
    </w:p>
    <w:p w:rsidR="008F11D0" w:rsidRPr="00A37BAB" w:rsidRDefault="008F11D0" w:rsidP="00E43E4A">
      <w:pPr>
        <w:pStyle w:val="oancuaDanhsach"/>
        <w:numPr>
          <w:ilvl w:val="0"/>
          <w:numId w:val="40"/>
        </w:numPr>
        <w:ind w:left="1440"/>
        <w:rPr>
          <w:rFonts w:ascii="Times New Roman" w:hAnsi="Times New Roman" w:cs="Times New Roman"/>
          <w:sz w:val="24"/>
          <w:szCs w:val="24"/>
        </w:rPr>
      </w:pPr>
      <w:r w:rsidRPr="00A37BAB">
        <w:rPr>
          <w:rFonts w:ascii="Times New Roman" w:hAnsi="Times New Roman" w:cs="Times New Roman"/>
          <w:sz w:val="24"/>
          <w:szCs w:val="24"/>
        </w:rPr>
        <w:t>Tra cứu.</w:t>
      </w:r>
    </w:p>
    <w:p w:rsidR="008F11D0" w:rsidRPr="00A37BAB" w:rsidRDefault="008F11D0" w:rsidP="00E43E4A">
      <w:pPr>
        <w:pStyle w:val="oancuaDanhsach"/>
        <w:numPr>
          <w:ilvl w:val="0"/>
          <w:numId w:val="40"/>
        </w:numPr>
        <w:ind w:left="1440"/>
        <w:rPr>
          <w:rFonts w:ascii="Times New Roman" w:hAnsi="Times New Roman" w:cs="Times New Roman"/>
          <w:sz w:val="24"/>
          <w:szCs w:val="24"/>
        </w:rPr>
      </w:pPr>
      <w:r w:rsidRPr="00A37BAB">
        <w:rPr>
          <w:rFonts w:ascii="Times New Roman" w:hAnsi="Times New Roman" w:cs="Times New Roman"/>
          <w:sz w:val="24"/>
          <w:szCs w:val="24"/>
        </w:rPr>
        <w:t>Lập báo cáo.</w:t>
      </w:r>
      <w:bookmarkStart w:id="108" w:name="_Toc455753707"/>
    </w:p>
    <w:p w:rsidR="008F11D0" w:rsidRPr="00A37BAB" w:rsidRDefault="008F11D0" w:rsidP="008F11D0">
      <w:pPr>
        <w:pStyle w:val="oancuaDanhsach"/>
        <w:ind w:left="1440"/>
        <w:rPr>
          <w:rFonts w:ascii="Times New Roman" w:hAnsi="Times New Roman" w:cs="Times New Roman"/>
          <w:sz w:val="24"/>
          <w:szCs w:val="24"/>
        </w:rPr>
      </w:pPr>
    </w:p>
    <w:p w:rsidR="008F11D0" w:rsidRPr="00A37BAB" w:rsidRDefault="008F11D0" w:rsidP="00E43E4A">
      <w:pPr>
        <w:pStyle w:val="oancuaDanhsach"/>
        <w:numPr>
          <w:ilvl w:val="0"/>
          <w:numId w:val="39"/>
        </w:numPr>
        <w:outlineLvl w:val="1"/>
        <w:rPr>
          <w:rFonts w:ascii="Times New Roman" w:hAnsi="Times New Roman" w:cs="Times New Roman"/>
          <w:b/>
          <w:sz w:val="24"/>
          <w:szCs w:val="24"/>
        </w:rPr>
      </w:pPr>
      <w:bookmarkStart w:id="109" w:name="_Toc518344069"/>
      <w:r w:rsidRPr="00A37BAB">
        <w:rPr>
          <w:rFonts w:ascii="Times New Roman" w:hAnsi="Times New Roman" w:cs="Times New Roman"/>
          <w:b/>
          <w:sz w:val="24"/>
          <w:szCs w:val="24"/>
        </w:rPr>
        <w:t>Ưu điểm và nhược điểm.</w:t>
      </w:r>
      <w:bookmarkEnd w:id="108"/>
      <w:bookmarkEnd w:id="109"/>
    </w:p>
    <w:p w:rsidR="008F11D0" w:rsidRPr="00A37BAB" w:rsidRDefault="008F11D0" w:rsidP="00E43E4A">
      <w:pPr>
        <w:pStyle w:val="u3"/>
        <w:numPr>
          <w:ilvl w:val="1"/>
          <w:numId w:val="39"/>
        </w:numPr>
        <w:ind w:left="1080"/>
        <w:rPr>
          <w:rFonts w:ascii="Times New Roman" w:hAnsi="Times New Roman" w:cs="Times New Roman"/>
          <w:b/>
          <w:color w:val="auto"/>
        </w:rPr>
      </w:pPr>
      <w:bookmarkStart w:id="110" w:name="_Toc455753708"/>
      <w:bookmarkStart w:id="111" w:name="_Toc518344070"/>
      <w:r w:rsidRPr="00A37BAB">
        <w:rPr>
          <w:rFonts w:ascii="Times New Roman" w:hAnsi="Times New Roman" w:cs="Times New Roman"/>
          <w:b/>
          <w:color w:val="auto"/>
        </w:rPr>
        <w:t>Ưu điểm.</w:t>
      </w:r>
      <w:bookmarkEnd w:id="110"/>
      <w:bookmarkEnd w:id="111"/>
    </w:p>
    <w:p w:rsidR="008F11D0" w:rsidRPr="00A37BAB" w:rsidRDefault="008F11D0" w:rsidP="00E43E4A">
      <w:pPr>
        <w:pStyle w:val="Sudong3"/>
        <w:numPr>
          <w:ilvl w:val="0"/>
          <w:numId w:val="41"/>
        </w:numPr>
        <w:spacing w:after="0" w:line="360" w:lineRule="auto"/>
        <w:ind w:left="1440"/>
        <w:rPr>
          <w:rFonts w:ascii="Times New Roman" w:hAnsi="Times New Roman" w:cs="Times New Roman"/>
          <w:sz w:val="24"/>
          <w:szCs w:val="24"/>
        </w:rPr>
      </w:pPr>
      <w:r w:rsidRPr="00A37BAB">
        <w:rPr>
          <w:rFonts w:ascii="Times New Roman" w:hAnsi="Times New Roman" w:cs="Times New Roman"/>
          <w:sz w:val="24"/>
          <w:szCs w:val="24"/>
        </w:rPr>
        <w:t>Giao diện thân thiện dễ sử dụng với hầu hết mọi người dùng,</w:t>
      </w:r>
    </w:p>
    <w:p w:rsidR="008F11D0" w:rsidRPr="00A37BAB" w:rsidRDefault="008F11D0" w:rsidP="00E43E4A">
      <w:pPr>
        <w:pStyle w:val="Sudong3"/>
        <w:numPr>
          <w:ilvl w:val="0"/>
          <w:numId w:val="41"/>
        </w:numPr>
        <w:spacing w:after="0" w:line="360" w:lineRule="auto"/>
        <w:ind w:left="1440"/>
        <w:rPr>
          <w:rFonts w:ascii="Times New Roman" w:hAnsi="Times New Roman" w:cs="Times New Roman"/>
          <w:sz w:val="24"/>
          <w:szCs w:val="24"/>
        </w:rPr>
      </w:pPr>
      <w:r w:rsidRPr="00A37BAB">
        <w:rPr>
          <w:rFonts w:ascii="Times New Roman" w:hAnsi="Times New Roman" w:cs="Times New Roman"/>
          <w:sz w:val="24"/>
          <w:szCs w:val="24"/>
        </w:rPr>
        <w:t>Chức năng khá đầy đủ.</w:t>
      </w:r>
    </w:p>
    <w:p w:rsidR="008F11D0" w:rsidRPr="00A37BAB" w:rsidRDefault="008F11D0" w:rsidP="00E43E4A">
      <w:pPr>
        <w:pStyle w:val="u3"/>
        <w:numPr>
          <w:ilvl w:val="1"/>
          <w:numId w:val="39"/>
        </w:numPr>
        <w:ind w:left="1080"/>
        <w:rPr>
          <w:rFonts w:ascii="Times New Roman" w:hAnsi="Times New Roman" w:cs="Times New Roman"/>
          <w:b/>
          <w:color w:val="auto"/>
        </w:rPr>
      </w:pPr>
      <w:bookmarkStart w:id="112" w:name="_Toc455753709"/>
      <w:r w:rsidRPr="00A37BAB">
        <w:rPr>
          <w:rFonts w:ascii="Times New Roman" w:hAnsi="Times New Roman" w:cs="Times New Roman"/>
          <w:b/>
          <w:color w:val="auto"/>
        </w:rPr>
        <w:t xml:space="preserve"> </w:t>
      </w:r>
      <w:bookmarkStart w:id="113" w:name="_Toc518344071"/>
      <w:r w:rsidRPr="00A37BAB">
        <w:rPr>
          <w:rFonts w:ascii="Times New Roman" w:hAnsi="Times New Roman" w:cs="Times New Roman"/>
          <w:b/>
          <w:color w:val="auto"/>
        </w:rPr>
        <w:t>Nhược điểm.</w:t>
      </w:r>
      <w:bookmarkEnd w:id="112"/>
      <w:bookmarkEnd w:id="113"/>
    </w:p>
    <w:p w:rsidR="008F11D0" w:rsidRPr="00A37BAB" w:rsidRDefault="008F11D0" w:rsidP="00E43E4A">
      <w:pPr>
        <w:pStyle w:val="Sudong3"/>
        <w:numPr>
          <w:ilvl w:val="0"/>
          <w:numId w:val="42"/>
        </w:numPr>
        <w:tabs>
          <w:tab w:val="left" w:pos="720"/>
        </w:tabs>
        <w:spacing w:after="0" w:line="360" w:lineRule="auto"/>
        <w:ind w:left="1440"/>
        <w:rPr>
          <w:rFonts w:ascii="Times New Roman" w:hAnsi="Times New Roman" w:cs="Times New Roman"/>
          <w:sz w:val="24"/>
          <w:szCs w:val="24"/>
        </w:rPr>
      </w:pPr>
      <w:r w:rsidRPr="00A37BAB">
        <w:rPr>
          <w:rFonts w:ascii="Times New Roman" w:hAnsi="Times New Roman" w:cs="Times New Roman"/>
          <w:sz w:val="24"/>
          <w:szCs w:val="24"/>
        </w:rPr>
        <w:t>Chương trình chưa có khả năng áp dụng vào thực tế.</w:t>
      </w:r>
    </w:p>
    <w:p w:rsidR="008F11D0" w:rsidRPr="00A37BAB" w:rsidRDefault="008F11D0" w:rsidP="00E43E4A">
      <w:pPr>
        <w:pStyle w:val="Sudong3"/>
        <w:numPr>
          <w:ilvl w:val="0"/>
          <w:numId w:val="42"/>
        </w:numPr>
        <w:tabs>
          <w:tab w:val="left" w:pos="720"/>
        </w:tabs>
        <w:spacing w:after="0" w:line="360" w:lineRule="auto"/>
        <w:ind w:left="1440"/>
        <w:rPr>
          <w:rFonts w:ascii="Times New Roman" w:hAnsi="Times New Roman" w:cs="Times New Roman"/>
          <w:sz w:val="24"/>
          <w:szCs w:val="24"/>
        </w:rPr>
      </w:pPr>
      <w:r w:rsidRPr="00A37BAB">
        <w:rPr>
          <w:rFonts w:ascii="Times New Roman" w:hAnsi="Times New Roman" w:cs="Times New Roman"/>
          <w:sz w:val="24"/>
          <w:szCs w:val="24"/>
        </w:rPr>
        <w:t>Hệ thống tìm kiếm đơn giản, chưa thực hiện được các thao tác tìm kiếm phức tạp.</w:t>
      </w:r>
    </w:p>
    <w:p w:rsidR="008F11D0" w:rsidRPr="00A37BAB" w:rsidRDefault="008F11D0" w:rsidP="00E43E4A">
      <w:pPr>
        <w:pStyle w:val="Sudong3"/>
        <w:numPr>
          <w:ilvl w:val="0"/>
          <w:numId w:val="42"/>
        </w:numPr>
        <w:tabs>
          <w:tab w:val="left" w:pos="720"/>
        </w:tabs>
        <w:spacing w:after="0" w:line="360" w:lineRule="auto"/>
        <w:ind w:left="1440"/>
        <w:rPr>
          <w:rFonts w:ascii="Times New Roman" w:hAnsi="Times New Roman" w:cs="Times New Roman"/>
          <w:sz w:val="24"/>
          <w:szCs w:val="24"/>
        </w:rPr>
      </w:pPr>
      <w:r w:rsidRPr="00A37BAB">
        <w:rPr>
          <w:rFonts w:ascii="Times New Roman" w:hAnsi="Times New Roman" w:cs="Times New Roman"/>
          <w:sz w:val="24"/>
          <w:szCs w:val="24"/>
        </w:rPr>
        <w:t>Chưa giải quyết hết các vấn đề thực tế xảy ra.</w:t>
      </w:r>
    </w:p>
    <w:p w:rsidR="008F11D0" w:rsidRPr="00A37BAB" w:rsidRDefault="008F11D0" w:rsidP="00E43E4A">
      <w:pPr>
        <w:pStyle w:val="Sudong3"/>
        <w:numPr>
          <w:ilvl w:val="0"/>
          <w:numId w:val="42"/>
        </w:numPr>
        <w:tabs>
          <w:tab w:val="left" w:pos="720"/>
        </w:tabs>
        <w:spacing w:after="0" w:line="360" w:lineRule="auto"/>
        <w:ind w:left="1440"/>
        <w:rPr>
          <w:rFonts w:ascii="Times New Roman" w:hAnsi="Times New Roman" w:cs="Times New Roman"/>
          <w:sz w:val="24"/>
          <w:szCs w:val="24"/>
        </w:rPr>
      </w:pPr>
      <w:r w:rsidRPr="00A37BAB">
        <w:rPr>
          <w:rFonts w:ascii="Times New Roman" w:hAnsi="Times New Roman" w:cs="Times New Roman"/>
          <w:sz w:val="24"/>
          <w:szCs w:val="24"/>
        </w:rPr>
        <w:t>Chưa phát triển chưc năng của người dùng là khách hàng.</w:t>
      </w:r>
    </w:p>
    <w:p w:rsidR="008F11D0" w:rsidRPr="00A37BAB" w:rsidRDefault="008F11D0" w:rsidP="00E43E4A">
      <w:pPr>
        <w:pStyle w:val="u2"/>
        <w:numPr>
          <w:ilvl w:val="0"/>
          <w:numId w:val="39"/>
        </w:numPr>
        <w:rPr>
          <w:rFonts w:ascii="Times New Roman" w:hAnsi="Times New Roman" w:cs="Times New Roman"/>
          <w:b/>
          <w:color w:val="auto"/>
          <w:sz w:val="24"/>
          <w:szCs w:val="24"/>
        </w:rPr>
      </w:pPr>
      <w:bookmarkStart w:id="114" w:name="_Toc455753710"/>
      <w:bookmarkStart w:id="115" w:name="_Toc518344072"/>
      <w:r w:rsidRPr="00A37BAB">
        <w:rPr>
          <w:rFonts w:ascii="Times New Roman" w:hAnsi="Times New Roman" w:cs="Times New Roman"/>
          <w:b/>
          <w:color w:val="auto"/>
          <w:sz w:val="24"/>
          <w:szCs w:val="24"/>
        </w:rPr>
        <w:t>Hướng phát triển.</w:t>
      </w:r>
      <w:bookmarkEnd w:id="114"/>
      <w:bookmarkEnd w:id="115"/>
    </w:p>
    <w:p w:rsidR="008F11D0" w:rsidRPr="00A37BAB" w:rsidRDefault="008F11D0" w:rsidP="00E43E4A">
      <w:pPr>
        <w:pStyle w:val="oancuaDanhsach"/>
        <w:numPr>
          <w:ilvl w:val="0"/>
          <w:numId w:val="43"/>
        </w:numPr>
        <w:spacing w:after="0" w:line="360" w:lineRule="auto"/>
        <w:ind w:left="1440"/>
        <w:rPr>
          <w:rFonts w:ascii="Times New Roman" w:hAnsi="Times New Roman" w:cs="Times New Roman"/>
          <w:sz w:val="24"/>
          <w:szCs w:val="24"/>
        </w:rPr>
      </w:pPr>
      <w:r w:rsidRPr="00A37BAB">
        <w:rPr>
          <w:rFonts w:ascii="Times New Roman" w:hAnsi="Times New Roman" w:cs="Times New Roman"/>
          <w:sz w:val="24"/>
          <w:szCs w:val="24"/>
        </w:rPr>
        <w:t>Tiếp tục phát triển phần mềm để có thể áp dụng vào thực tế.</w:t>
      </w:r>
    </w:p>
    <w:p w:rsidR="008F11D0" w:rsidRPr="00A37BAB" w:rsidRDefault="008F11D0" w:rsidP="00E43E4A">
      <w:pPr>
        <w:pStyle w:val="oancuaDanhsach"/>
        <w:numPr>
          <w:ilvl w:val="0"/>
          <w:numId w:val="43"/>
        </w:numPr>
        <w:spacing w:after="0" w:line="360" w:lineRule="auto"/>
        <w:ind w:left="1440"/>
        <w:rPr>
          <w:rFonts w:ascii="Times New Roman" w:hAnsi="Times New Roman" w:cs="Times New Roman"/>
          <w:sz w:val="24"/>
          <w:szCs w:val="24"/>
        </w:rPr>
      </w:pPr>
      <w:r w:rsidRPr="00A37BAB">
        <w:rPr>
          <w:rFonts w:ascii="Times New Roman" w:hAnsi="Times New Roman" w:cs="Times New Roman"/>
          <w:sz w:val="24"/>
          <w:szCs w:val="24"/>
        </w:rPr>
        <w:t>Phát triển chức năng tra cứu.</w:t>
      </w:r>
    </w:p>
    <w:p w:rsidR="00106AB4" w:rsidRPr="00F6462E" w:rsidRDefault="008F11D0" w:rsidP="00E43E4A">
      <w:pPr>
        <w:pStyle w:val="oancuaDanhsach"/>
        <w:numPr>
          <w:ilvl w:val="0"/>
          <w:numId w:val="43"/>
        </w:numPr>
        <w:ind w:left="1440"/>
        <w:jc w:val="both"/>
        <w:rPr>
          <w:sz w:val="24"/>
          <w:szCs w:val="24"/>
        </w:rPr>
      </w:pPr>
      <w:r w:rsidRPr="00A37BAB">
        <w:rPr>
          <w:rFonts w:ascii="Times New Roman" w:hAnsi="Times New Roman" w:cs="Times New Roman"/>
          <w:sz w:val="24"/>
          <w:szCs w:val="24"/>
        </w:rPr>
        <w:t>Phát triển thêm các chức năng của người dùng là khách hàng</w:t>
      </w:r>
    </w:p>
    <w:p w:rsidR="008F11D0" w:rsidRPr="00F6462E" w:rsidRDefault="008F09C2" w:rsidP="008F09C2">
      <w:pPr>
        <w:ind w:left="1080"/>
        <w:jc w:val="both"/>
        <w:rPr>
          <w:sz w:val="24"/>
          <w:szCs w:val="24"/>
        </w:rPr>
      </w:pPr>
      <w:r>
        <w:rPr>
          <w:sz w:val="24"/>
          <w:szCs w:val="24"/>
        </w:rPr>
        <w:br w:type="page"/>
      </w:r>
    </w:p>
    <w:p w:rsidR="008F11D0" w:rsidRPr="00A37BAB" w:rsidRDefault="008F11D0" w:rsidP="008F09C2">
      <w:pPr>
        <w:pStyle w:val="u1"/>
        <w:rPr>
          <w:sz w:val="32"/>
          <w:szCs w:val="32"/>
        </w:rPr>
      </w:pPr>
      <w:bookmarkStart w:id="116" w:name="_Toc518344073"/>
      <w:r w:rsidRPr="00A37BAB">
        <w:rPr>
          <w:sz w:val="32"/>
          <w:szCs w:val="32"/>
        </w:rPr>
        <w:lastRenderedPageBreak/>
        <w:t>Phụ lục</w:t>
      </w:r>
      <w:bookmarkEnd w:id="116"/>
    </w:p>
    <w:p w:rsidR="008F11D0" w:rsidRPr="00A37BAB" w:rsidRDefault="008F11D0" w:rsidP="00E43E4A">
      <w:pPr>
        <w:pStyle w:val="oancuaDanhsach"/>
        <w:numPr>
          <w:ilvl w:val="0"/>
          <w:numId w:val="44"/>
        </w:numPr>
        <w:jc w:val="both"/>
        <w:outlineLvl w:val="1"/>
        <w:rPr>
          <w:rFonts w:ascii="Times New Roman" w:hAnsi="Times New Roman" w:cs="Times New Roman"/>
          <w:b/>
          <w:sz w:val="24"/>
          <w:szCs w:val="24"/>
        </w:rPr>
      </w:pPr>
      <w:bookmarkStart w:id="117" w:name="_Toc518344074"/>
      <w:r w:rsidRPr="00A37BAB">
        <w:rPr>
          <w:rFonts w:ascii="Times New Roman" w:hAnsi="Times New Roman" w:cs="Times New Roman"/>
          <w:b/>
          <w:sz w:val="24"/>
          <w:szCs w:val="24"/>
        </w:rPr>
        <w:t>Bảng phân công công việc:</w:t>
      </w:r>
      <w:bookmarkEnd w:id="117"/>
    </w:p>
    <w:tbl>
      <w:tblPr>
        <w:tblStyle w:val="LiBang"/>
        <w:tblW w:w="8460" w:type="dxa"/>
        <w:tblInd w:w="715" w:type="dxa"/>
        <w:tblLook w:val="04A0" w:firstRow="1" w:lastRow="0" w:firstColumn="1" w:lastColumn="0" w:noHBand="0" w:noVBand="1"/>
      </w:tblPr>
      <w:tblGrid>
        <w:gridCol w:w="4675"/>
        <w:gridCol w:w="3785"/>
      </w:tblGrid>
      <w:tr w:rsidR="008F11D0" w:rsidRPr="00A37BAB" w:rsidTr="0003522A">
        <w:tc>
          <w:tcPr>
            <w:tcW w:w="4675" w:type="dxa"/>
          </w:tcPr>
          <w:p w:rsidR="008F11D0" w:rsidRPr="00A37BAB" w:rsidRDefault="008F11D0" w:rsidP="00F6462E">
            <w:pPr>
              <w:jc w:val="center"/>
              <w:rPr>
                <w:rFonts w:ascii="Times New Roman" w:hAnsi="Times New Roman" w:cs="Times New Roman"/>
                <w:b/>
                <w:sz w:val="24"/>
                <w:szCs w:val="24"/>
              </w:rPr>
            </w:pPr>
            <w:r w:rsidRPr="00A37BAB">
              <w:rPr>
                <w:rFonts w:ascii="Times New Roman" w:hAnsi="Times New Roman" w:cs="Times New Roman"/>
                <w:b/>
                <w:sz w:val="24"/>
                <w:szCs w:val="24"/>
              </w:rPr>
              <w:t>Thành viên</w:t>
            </w:r>
          </w:p>
        </w:tc>
        <w:tc>
          <w:tcPr>
            <w:tcW w:w="3785" w:type="dxa"/>
          </w:tcPr>
          <w:p w:rsidR="008F11D0" w:rsidRPr="00A37BAB" w:rsidRDefault="008F11D0" w:rsidP="00F6462E">
            <w:pPr>
              <w:jc w:val="center"/>
              <w:rPr>
                <w:rFonts w:ascii="Times New Roman" w:hAnsi="Times New Roman" w:cs="Times New Roman"/>
                <w:b/>
                <w:sz w:val="24"/>
                <w:szCs w:val="24"/>
              </w:rPr>
            </w:pPr>
            <w:r w:rsidRPr="00A37BAB">
              <w:rPr>
                <w:rFonts w:ascii="Times New Roman" w:hAnsi="Times New Roman" w:cs="Times New Roman"/>
                <w:b/>
                <w:sz w:val="24"/>
                <w:szCs w:val="24"/>
              </w:rPr>
              <w:t>Công việc</w:t>
            </w:r>
          </w:p>
        </w:tc>
      </w:tr>
      <w:tr w:rsidR="008F11D0" w:rsidRPr="00A37BAB" w:rsidTr="0003522A">
        <w:tc>
          <w:tcPr>
            <w:tcW w:w="4675" w:type="dxa"/>
          </w:tcPr>
          <w:p w:rsidR="008F11D0" w:rsidRPr="00A37BAB" w:rsidRDefault="008F11D0" w:rsidP="00F6462E">
            <w:pPr>
              <w:jc w:val="center"/>
              <w:rPr>
                <w:rFonts w:ascii="Times New Roman" w:hAnsi="Times New Roman" w:cs="Times New Roman"/>
                <w:sz w:val="24"/>
                <w:szCs w:val="24"/>
              </w:rPr>
            </w:pPr>
            <w:r w:rsidRPr="00A37BAB">
              <w:rPr>
                <w:rFonts w:ascii="Times New Roman" w:hAnsi="Times New Roman" w:cs="Times New Roman"/>
                <w:sz w:val="24"/>
                <w:szCs w:val="24"/>
              </w:rPr>
              <w:t>Trương Thị Thu Thiên</w:t>
            </w:r>
          </w:p>
        </w:tc>
        <w:tc>
          <w:tcPr>
            <w:tcW w:w="3785" w:type="dxa"/>
          </w:tcPr>
          <w:p w:rsidR="008F11D0" w:rsidRPr="00A37BAB" w:rsidRDefault="008F11D0" w:rsidP="00F6462E">
            <w:pPr>
              <w:jc w:val="center"/>
              <w:rPr>
                <w:rFonts w:ascii="Times New Roman" w:hAnsi="Times New Roman" w:cs="Times New Roman"/>
                <w:sz w:val="24"/>
                <w:szCs w:val="24"/>
              </w:rPr>
            </w:pPr>
            <w:r w:rsidRPr="00A37BAB">
              <w:rPr>
                <w:rFonts w:ascii="Times New Roman" w:hAnsi="Times New Roman" w:cs="Times New Roman"/>
                <w:sz w:val="24"/>
                <w:szCs w:val="24"/>
              </w:rPr>
              <w:t>Viết dữ liệu SQL</w:t>
            </w:r>
          </w:p>
          <w:p w:rsidR="008F11D0" w:rsidRPr="00A37BAB" w:rsidRDefault="008F11D0" w:rsidP="00F6462E">
            <w:pPr>
              <w:jc w:val="center"/>
              <w:rPr>
                <w:rFonts w:ascii="Times New Roman" w:hAnsi="Times New Roman" w:cs="Times New Roman"/>
                <w:sz w:val="24"/>
                <w:szCs w:val="24"/>
              </w:rPr>
            </w:pPr>
            <w:r w:rsidRPr="00A37BAB">
              <w:rPr>
                <w:rFonts w:ascii="Times New Roman" w:hAnsi="Times New Roman" w:cs="Times New Roman"/>
                <w:sz w:val="24"/>
                <w:szCs w:val="24"/>
              </w:rPr>
              <w:t>Viết báo cáo</w:t>
            </w:r>
          </w:p>
          <w:p w:rsidR="008F11D0" w:rsidRPr="00A37BAB" w:rsidRDefault="008F11D0" w:rsidP="00F6462E">
            <w:pPr>
              <w:jc w:val="center"/>
              <w:rPr>
                <w:rFonts w:ascii="Times New Roman" w:hAnsi="Times New Roman" w:cs="Times New Roman"/>
                <w:sz w:val="24"/>
                <w:szCs w:val="24"/>
              </w:rPr>
            </w:pPr>
            <w:r w:rsidRPr="00A37BAB">
              <w:rPr>
                <w:rFonts w:ascii="Times New Roman" w:hAnsi="Times New Roman" w:cs="Times New Roman"/>
                <w:sz w:val="24"/>
                <w:szCs w:val="24"/>
              </w:rPr>
              <w:t>Seminar</w:t>
            </w:r>
          </w:p>
        </w:tc>
      </w:tr>
      <w:tr w:rsidR="008F11D0" w:rsidRPr="00A37BAB" w:rsidTr="0003522A">
        <w:tc>
          <w:tcPr>
            <w:tcW w:w="4675" w:type="dxa"/>
          </w:tcPr>
          <w:p w:rsidR="008F11D0" w:rsidRPr="00A37BAB" w:rsidRDefault="008F11D0" w:rsidP="00F6462E">
            <w:pPr>
              <w:jc w:val="center"/>
              <w:rPr>
                <w:rFonts w:ascii="Times New Roman" w:hAnsi="Times New Roman" w:cs="Times New Roman"/>
                <w:sz w:val="24"/>
                <w:szCs w:val="24"/>
              </w:rPr>
            </w:pPr>
            <w:r w:rsidRPr="00A37BAB">
              <w:rPr>
                <w:rFonts w:ascii="Times New Roman" w:hAnsi="Times New Roman" w:cs="Times New Roman"/>
                <w:sz w:val="24"/>
                <w:szCs w:val="24"/>
              </w:rPr>
              <w:t>Đào Anh Nữ Huyền Thoại</w:t>
            </w:r>
          </w:p>
        </w:tc>
        <w:tc>
          <w:tcPr>
            <w:tcW w:w="3785" w:type="dxa"/>
          </w:tcPr>
          <w:p w:rsidR="008F11D0" w:rsidRPr="00A37BAB" w:rsidRDefault="00F6462E" w:rsidP="00F6462E">
            <w:pPr>
              <w:jc w:val="center"/>
              <w:rPr>
                <w:rFonts w:ascii="Times New Roman" w:hAnsi="Times New Roman" w:cs="Times New Roman"/>
                <w:sz w:val="24"/>
                <w:szCs w:val="24"/>
              </w:rPr>
            </w:pPr>
            <w:r w:rsidRPr="00A37BAB">
              <w:rPr>
                <w:rFonts w:ascii="Times New Roman" w:hAnsi="Times New Roman" w:cs="Times New Roman"/>
                <w:sz w:val="24"/>
                <w:szCs w:val="24"/>
              </w:rPr>
              <w:t>Code giao diện trên C#</w:t>
            </w:r>
          </w:p>
          <w:p w:rsidR="00F6462E" w:rsidRPr="00A37BAB" w:rsidRDefault="00F6462E" w:rsidP="00F6462E">
            <w:pPr>
              <w:jc w:val="center"/>
              <w:rPr>
                <w:rFonts w:ascii="Times New Roman" w:hAnsi="Times New Roman" w:cs="Times New Roman"/>
                <w:sz w:val="24"/>
                <w:szCs w:val="24"/>
              </w:rPr>
            </w:pPr>
            <w:r w:rsidRPr="00A37BAB">
              <w:rPr>
                <w:rFonts w:ascii="Times New Roman" w:hAnsi="Times New Roman" w:cs="Times New Roman"/>
                <w:sz w:val="24"/>
                <w:szCs w:val="24"/>
              </w:rPr>
              <w:t>Phân tích giao diện</w:t>
            </w:r>
          </w:p>
        </w:tc>
      </w:tr>
      <w:tr w:rsidR="008F11D0" w:rsidRPr="00A37BAB" w:rsidTr="0003522A">
        <w:tc>
          <w:tcPr>
            <w:tcW w:w="4675" w:type="dxa"/>
          </w:tcPr>
          <w:p w:rsidR="008F11D0" w:rsidRPr="00A37BAB" w:rsidRDefault="00F6462E" w:rsidP="00F6462E">
            <w:pPr>
              <w:jc w:val="center"/>
              <w:rPr>
                <w:rFonts w:ascii="Times New Roman" w:hAnsi="Times New Roman" w:cs="Times New Roman"/>
                <w:sz w:val="24"/>
                <w:szCs w:val="24"/>
              </w:rPr>
            </w:pPr>
            <w:r w:rsidRPr="00A37BAB">
              <w:rPr>
                <w:rFonts w:ascii="Times New Roman" w:hAnsi="Times New Roman" w:cs="Times New Roman"/>
                <w:sz w:val="24"/>
                <w:szCs w:val="24"/>
              </w:rPr>
              <w:t>Nguyễn Thái Dương</w:t>
            </w:r>
          </w:p>
        </w:tc>
        <w:tc>
          <w:tcPr>
            <w:tcW w:w="3785" w:type="dxa"/>
          </w:tcPr>
          <w:p w:rsidR="008F11D0" w:rsidRPr="00A37BAB" w:rsidRDefault="00F6462E" w:rsidP="00F6462E">
            <w:pPr>
              <w:jc w:val="center"/>
              <w:rPr>
                <w:rFonts w:ascii="Times New Roman" w:hAnsi="Times New Roman" w:cs="Times New Roman"/>
                <w:sz w:val="24"/>
                <w:szCs w:val="24"/>
              </w:rPr>
            </w:pPr>
            <w:r w:rsidRPr="00A37BAB">
              <w:rPr>
                <w:rFonts w:ascii="Times New Roman" w:hAnsi="Times New Roman" w:cs="Times New Roman"/>
                <w:sz w:val="24"/>
                <w:szCs w:val="24"/>
              </w:rPr>
              <w:t>Code giao diện trên C#</w:t>
            </w:r>
          </w:p>
          <w:p w:rsidR="00F6462E" w:rsidRPr="00A37BAB" w:rsidRDefault="00F6462E" w:rsidP="00F6462E">
            <w:pPr>
              <w:jc w:val="center"/>
              <w:rPr>
                <w:rFonts w:ascii="Times New Roman" w:hAnsi="Times New Roman" w:cs="Times New Roman"/>
                <w:sz w:val="24"/>
                <w:szCs w:val="24"/>
              </w:rPr>
            </w:pPr>
            <w:r w:rsidRPr="00A37BAB">
              <w:rPr>
                <w:rFonts w:ascii="Times New Roman" w:hAnsi="Times New Roman" w:cs="Times New Roman"/>
                <w:sz w:val="24"/>
                <w:szCs w:val="24"/>
              </w:rPr>
              <w:t>Phân tích luồng dữ liệu</w:t>
            </w:r>
          </w:p>
        </w:tc>
      </w:tr>
      <w:tr w:rsidR="008F11D0" w:rsidRPr="00A37BAB" w:rsidTr="0003522A">
        <w:tc>
          <w:tcPr>
            <w:tcW w:w="4675" w:type="dxa"/>
          </w:tcPr>
          <w:p w:rsidR="008F11D0" w:rsidRPr="00A37BAB" w:rsidRDefault="00F6462E" w:rsidP="00F6462E">
            <w:pPr>
              <w:jc w:val="center"/>
              <w:rPr>
                <w:rFonts w:ascii="Times New Roman" w:hAnsi="Times New Roman" w:cs="Times New Roman"/>
                <w:sz w:val="24"/>
                <w:szCs w:val="24"/>
              </w:rPr>
            </w:pPr>
            <w:r w:rsidRPr="00A37BAB">
              <w:rPr>
                <w:rFonts w:ascii="Times New Roman" w:hAnsi="Times New Roman" w:cs="Times New Roman"/>
                <w:sz w:val="24"/>
                <w:szCs w:val="24"/>
              </w:rPr>
              <w:t>Lê Duy Tân</w:t>
            </w:r>
          </w:p>
        </w:tc>
        <w:tc>
          <w:tcPr>
            <w:tcW w:w="3785" w:type="dxa"/>
          </w:tcPr>
          <w:p w:rsidR="008F11D0" w:rsidRPr="00A37BAB" w:rsidRDefault="00F6462E" w:rsidP="00F6462E">
            <w:pPr>
              <w:jc w:val="center"/>
              <w:rPr>
                <w:rFonts w:ascii="Times New Roman" w:hAnsi="Times New Roman" w:cs="Times New Roman"/>
                <w:sz w:val="24"/>
                <w:szCs w:val="24"/>
              </w:rPr>
            </w:pPr>
            <w:r w:rsidRPr="00A37BAB">
              <w:rPr>
                <w:rFonts w:ascii="Times New Roman" w:hAnsi="Times New Roman" w:cs="Times New Roman"/>
                <w:sz w:val="24"/>
                <w:szCs w:val="24"/>
              </w:rPr>
              <w:t>Code giao diện trên C#</w:t>
            </w:r>
          </w:p>
          <w:p w:rsidR="00F6462E" w:rsidRPr="00A37BAB" w:rsidRDefault="00F6462E" w:rsidP="00F6462E">
            <w:pPr>
              <w:jc w:val="center"/>
              <w:rPr>
                <w:rFonts w:ascii="Times New Roman" w:hAnsi="Times New Roman" w:cs="Times New Roman"/>
                <w:sz w:val="24"/>
                <w:szCs w:val="24"/>
              </w:rPr>
            </w:pPr>
            <w:r w:rsidRPr="00A37BAB">
              <w:rPr>
                <w:rFonts w:ascii="Times New Roman" w:hAnsi="Times New Roman" w:cs="Times New Roman"/>
                <w:sz w:val="24"/>
                <w:szCs w:val="24"/>
              </w:rPr>
              <w:t>Phân tích dữ liệu</w:t>
            </w:r>
          </w:p>
        </w:tc>
      </w:tr>
    </w:tbl>
    <w:p w:rsidR="008F11D0" w:rsidRPr="00A37BAB" w:rsidRDefault="008F11D0" w:rsidP="008F11D0">
      <w:pPr>
        <w:ind w:left="1080"/>
        <w:jc w:val="both"/>
        <w:rPr>
          <w:rFonts w:ascii="Times New Roman" w:hAnsi="Times New Roman" w:cs="Times New Roman"/>
          <w:sz w:val="24"/>
          <w:szCs w:val="24"/>
        </w:rPr>
      </w:pPr>
    </w:p>
    <w:p w:rsidR="00F6462E" w:rsidRDefault="00F6462E" w:rsidP="00E43E4A">
      <w:pPr>
        <w:pStyle w:val="oancuaDanhsach"/>
        <w:numPr>
          <w:ilvl w:val="0"/>
          <w:numId w:val="44"/>
        </w:numPr>
        <w:jc w:val="both"/>
        <w:outlineLvl w:val="1"/>
        <w:rPr>
          <w:rFonts w:ascii="Times New Roman" w:hAnsi="Times New Roman" w:cs="Times New Roman"/>
          <w:b/>
          <w:sz w:val="24"/>
          <w:szCs w:val="24"/>
        </w:rPr>
      </w:pPr>
      <w:bookmarkStart w:id="118" w:name="_Toc518344075"/>
      <w:r w:rsidRPr="00A37BAB">
        <w:rPr>
          <w:rFonts w:ascii="Times New Roman" w:hAnsi="Times New Roman" w:cs="Times New Roman"/>
          <w:b/>
          <w:sz w:val="24"/>
          <w:szCs w:val="24"/>
        </w:rPr>
        <w:t>Tài liệu tham khảo</w:t>
      </w:r>
      <w:bookmarkEnd w:id="118"/>
    </w:p>
    <w:p w:rsidR="0003522A" w:rsidRPr="00A37BAB" w:rsidRDefault="0003522A" w:rsidP="0003522A">
      <w:pPr>
        <w:pStyle w:val="oancuaDanhsach"/>
        <w:ind w:left="1440"/>
        <w:jc w:val="both"/>
        <w:outlineLvl w:val="1"/>
        <w:rPr>
          <w:rFonts w:ascii="Times New Roman" w:hAnsi="Times New Roman" w:cs="Times New Roman"/>
          <w:b/>
          <w:sz w:val="24"/>
          <w:szCs w:val="24"/>
        </w:rPr>
      </w:pPr>
      <w:bookmarkStart w:id="119" w:name="_GoBack"/>
      <w:bookmarkEnd w:id="119"/>
    </w:p>
    <w:tbl>
      <w:tblPr>
        <w:tblStyle w:val="LiBang"/>
        <w:tblW w:w="8803" w:type="dxa"/>
        <w:tblInd w:w="715" w:type="dxa"/>
        <w:tblLook w:val="04A0" w:firstRow="1" w:lastRow="0" w:firstColumn="1" w:lastColumn="0" w:noHBand="0" w:noVBand="1"/>
      </w:tblPr>
      <w:tblGrid>
        <w:gridCol w:w="4680"/>
        <w:gridCol w:w="4123"/>
      </w:tblGrid>
      <w:tr w:rsidR="00F6462E" w:rsidRPr="00A37BAB" w:rsidTr="0003522A">
        <w:tc>
          <w:tcPr>
            <w:tcW w:w="4680" w:type="dxa"/>
          </w:tcPr>
          <w:p w:rsidR="00F6462E" w:rsidRPr="00A37BAB" w:rsidRDefault="00F6462E" w:rsidP="00F6462E">
            <w:pPr>
              <w:pStyle w:val="oancuaDanhsach"/>
              <w:ind w:left="0"/>
              <w:jc w:val="center"/>
              <w:rPr>
                <w:rFonts w:ascii="Times New Roman" w:hAnsi="Times New Roman" w:cs="Times New Roman"/>
                <w:sz w:val="24"/>
                <w:szCs w:val="24"/>
              </w:rPr>
            </w:pPr>
            <w:r w:rsidRPr="00A37BAB">
              <w:rPr>
                <w:rFonts w:ascii="Times New Roman" w:hAnsi="Times New Roman" w:cs="Times New Roman"/>
                <w:sz w:val="24"/>
                <w:szCs w:val="24"/>
              </w:rPr>
              <w:t>Tài liệu</w:t>
            </w:r>
          </w:p>
        </w:tc>
        <w:tc>
          <w:tcPr>
            <w:tcW w:w="4123" w:type="dxa"/>
          </w:tcPr>
          <w:p w:rsidR="00F6462E" w:rsidRPr="00A37BAB" w:rsidRDefault="00F6462E" w:rsidP="00F6462E">
            <w:pPr>
              <w:pStyle w:val="oancuaDanhsach"/>
              <w:ind w:left="0"/>
              <w:jc w:val="center"/>
              <w:rPr>
                <w:rFonts w:ascii="Times New Roman" w:hAnsi="Times New Roman" w:cs="Times New Roman"/>
                <w:sz w:val="24"/>
                <w:szCs w:val="24"/>
              </w:rPr>
            </w:pPr>
            <w:r w:rsidRPr="00A37BAB">
              <w:rPr>
                <w:rFonts w:ascii="Times New Roman" w:hAnsi="Times New Roman" w:cs="Times New Roman"/>
                <w:sz w:val="24"/>
                <w:szCs w:val="24"/>
              </w:rPr>
              <w:t>Nguồn</w:t>
            </w:r>
          </w:p>
        </w:tc>
      </w:tr>
      <w:tr w:rsidR="00F6462E" w:rsidRPr="00A37BAB" w:rsidTr="0003522A">
        <w:tc>
          <w:tcPr>
            <w:tcW w:w="4680" w:type="dxa"/>
          </w:tcPr>
          <w:p w:rsidR="00F6462E" w:rsidRPr="00A37BAB" w:rsidRDefault="00F6462E" w:rsidP="00F6462E">
            <w:pPr>
              <w:pStyle w:val="oancuaDanhsach"/>
              <w:ind w:left="0"/>
              <w:jc w:val="center"/>
              <w:rPr>
                <w:rFonts w:ascii="Times New Roman" w:hAnsi="Times New Roman" w:cs="Times New Roman"/>
                <w:sz w:val="24"/>
                <w:szCs w:val="24"/>
              </w:rPr>
            </w:pPr>
            <w:r w:rsidRPr="00A37BAB">
              <w:rPr>
                <w:rFonts w:ascii="Times New Roman" w:hAnsi="Times New Roman" w:cs="Times New Roman"/>
                <w:sz w:val="24"/>
                <w:szCs w:val="24"/>
              </w:rPr>
              <w:t>Slide môn học Nhập môn Công nghệ phần mềm</w:t>
            </w:r>
          </w:p>
        </w:tc>
        <w:tc>
          <w:tcPr>
            <w:tcW w:w="4123" w:type="dxa"/>
          </w:tcPr>
          <w:p w:rsidR="00F6462E" w:rsidRPr="00A37BAB" w:rsidRDefault="00F6462E" w:rsidP="00F6462E">
            <w:pPr>
              <w:pStyle w:val="oancuaDanhsach"/>
              <w:ind w:left="0"/>
              <w:jc w:val="center"/>
              <w:rPr>
                <w:rFonts w:ascii="Times New Roman" w:hAnsi="Times New Roman" w:cs="Times New Roman"/>
                <w:sz w:val="24"/>
                <w:szCs w:val="24"/>
              </w:rPr>
            </w:pPr>
            <w:r w:rsidRPr="00A37BAB">
              <w:rPr>
                <w:rFonts w:ascii="Times New Roman" w:hAnsi="Times New Roman" w:cs="Times New Roman"/>
                <w:sz w:val="24"/>
                <w:szCs w:val="24"/>
              </w:rPr>
              <w:t>Ths. Nguyễn Thị Thanh Trúc</w:t>
            </w:r>
          </w:p>
          <w:p w:rsidR="00F6462E" w:rsidRPr="00A37BAB" w:rsidRDefault="00F6462E" w:rsidP="00F6462E">
            <w:pPr>
              <w:pStyle w:val="oancuaDanhsach"/>
              <w:ind w:left="0"/>
              <w:jc w:val="center"/>
              <w:rPr>
                <w:rFonts w:ascii="Times New Roman" w:hAnsi="Times New Roman" w:cs="Times New Roman"/>
                <w:sz w:val="24"/>
                <w:szCs w:val="24"/>
              </w:rPr>
            </w:pPr>
            <w:r w:rsidRPr="00A37BAB">
              <w:rPr>
                <w:rFonts w:ascii="Times New Roman" w:hAnsi="Times New Roman" w:cs="Times New Roman"/>
                <w:sz w:val="24"/>
                <w:szCs w:val="24"/>
              </w:rPr>
              <w:t>Ths. Nguyễn Công Hoan</w:t>
            </w:r>
          </w:p>
        </w:tc>
      </w:tr>
      <w:tr w:rsidR="00F6462E" w:rsidRPr="00A37BAB" w:rsidTr="0003522A">
        <w:tc>
          <w:tcPr>
            <w:tcW w:w="4680" w:type="dxa"/>
          </w:tcPr>
          <w:p w:rsidR="00F6462E" w:rsidRPr="00A37BAB" w:rsidRDefault="00F6462E" w:rsidP="00F6462E">
            <w:pPr>
              <w:pStyle w:val="oancuaDanhsach"/>
              <w:ind w:left="0"/>
              <w:jc w:val="center"/>
              <w:rPr>
                <w:rFonts w:ascii="Times New Roman" w:hAnsi="Times New Roman" w:cs="Times New Roman"/>
                <w:sz w:val="24"/>
                <w:szCs w:val="24"/>
              </w:rPr>
            </w:pPr>
            <w:r w:rsidRPr="00A37BAB">
              <w:rPr>
                <w:rFonts w:ascii="Times New Roman" w:hAnsi="Times New Roman" w:cs="Times New Roman"/>
                <w:sz w:val="24"/>
                <w:szCs w:val="24"/>
              </w:rPr>
              <w:t>Template báo cáo cuối kì</w:t>
            </w:r>
          </w:p>
        </w:tc>
        <w:tc>
          <w:tcPr>
            <w:tcW w:w="4123" w:type="dxa"/>
          </w:tcPr>
          <w:p w:rsidR="00F6462E" w:rsidRPr="00A37BAB" w:rsidRDefault="00F6462E" w:rsidP="00F6462E">
            <w:pPr>
              <w:pStyle w:val="oancuaDanhsach"/>
              <w:ind w:left="0"/>
              <w:jc w:val="center"/>
              <w:rPr>
                <w:rFonts w:ascii="Times New Roman" w:hAnsi="Times New Roman" w:cs="Times New Roman"/>
                <w:sz w:val="24"/>
                <w:szCs w:val="24"/>
              </w:rPr>
            </w:pPr>
            <w:r w:rsidRPr="00A37BAB">
              <w:rPr>
                <w:rFonts w:ascii="Times New Roman" w:hAnsi="Times New Roman" w:cs="Times New Roman"/>
                <w:sz w:val="24"/>
                <w:szCs w:val="24"/>
              </w:rPr>
              <w:t>Ths. Nguyễn Công Hoan</w:t>
            </w:r>
          </w:p>
        </w:tc>
      </w:tr>
      <w:tr w:rsidR="00F6462E" w:rsidRPr="00A37BAB" w:rsidTr="0003522A">
        <w:tc>
          <w:tcPr>
            <w:tcW w:w="4680" w:type="dxa"/>
          </w:tcPr>
          <w:p w:rsidR="00F6462E" w:rsidRPr="00A37BAB" w:rsidRDefault="00F6462E" w:rsidP="00F6462E">
            <w:pPr>
              <w:pStyle w:val="oancuaDanhsach"/>
              <w:ind w:left="0"/>
              <w:jc w:val="center"/>
              <w:rPr>
                <w:rFonts w:ascii="Times New Roman" w:hAnsi="Times New Roman" w:cs="Times New Roman"/>
                <w:sz w:val="24"/>
                <w:szCs w:val="24"/>
              </w:rPr>
            </w:pPr>
            <w:r w:rsidRPr="00A37BAB">
              <w:rPr>
                <w:rFonts w:ascii="Times New Roman" w:hAnsi="Times New Roman" w:cs="Times New Roman"/>
                <w:sz w:val="24"/>
                <w:szCs w:val="24"/>
              </w:rPr>
              <w:t>Báo cáo cuối kì môn Nhập môn Công nghệ phần mềm, đề tài Quản lý học sinh năm 2017</w:t>
            </w:r>
          </w:p>
        </w:tc>
        <w:tc>
          <w:tcPr>
            <w:tcW w:w="4123" w:type="dxa"/>
          </w:tcPr>
          <w:p w:rsidR="00F6462E" w:rsidRPr="00A37BAB" w:rsidRDefault="00F6462E" w:rsidP="00F6462E">
            <w:pPr>
              <w:pStyle w:val="oancuaDanhsach"/>
              <w:ind w:left="0"/>
              <w:jc w:val="center"/>
              <w:rPr>
                <w:rFonts w:ascii="Times New Roman" w:hAnsi="Times New Roman" w:cs="Times New Roman"/>
                <w:sz w:val="24"/>
                <w:szCs w:val="24"/>
              </w:rPr>
            </w:pPr>
            <w:r w:rsidRPr="00A37BAB">
              <w:rPr>
                <w:rFonts w:ascii="Times New Roman" w:hAnsi="Times New Roman" w:cs="Times New Roman"/>
                <w:sz w:val="24"/>
                <w:szCs w:val="24"/>
              </w:rPr>
              <w:t>Nhóm sinh viên trường Đại học Công nghệ thông tin</w:t>
            </w:r>
          </w:p>
        </w:tc>
      </w:tr>
    </w:tbl>
    <w:p w:rsidR="00F6462E" w:rsidRPr="00F6462E" w:rsidRDefault="00F6462E" w:rsidP="00F6462E">
      <w:pPr>
        <w:pStyle w:val="oancuaDanhsach"/>
        <w:ind w:left="1440"/>
        <w:jc w:val="both"/>
        <w:rPr>
          <w:sz w:val="24"/>
          <w:szCs w:val="24"/>
        </w:rPr>
      </w:pPr>
    </w:p>
    <w:sectPr w:rsidR="00F6462E" w:rsidRPr="00F6462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43E4A" w:rsidRDefault="00E43E4A" w:rsidP="008F09C2">
      <w:pPr>
        <w:spacing w:after="0" w:line="240" w:lineRule="auto"/>
      </w:pPr>
      <w:r>
        <w:separator/>
      </w:r>
    </w:p>
  </w:endnote>
  <w:endnote w:type="continuationSeparator" w:id="0">
    <w:p w:rsidR="00E43E4A" w:rsidRDefault="00E43E4A" w:rsidP="008F09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43E4A" w:rsidRDefault="00E43E4A" w:rsidP="008F09C2">
      <w:pPr>
        <w:spacing w:after="0" w:line="240" w:lineRule="auto"/>
      </w:pPr>
      <w:r>
        <w:separator/>
      </w:r>
    </w:p>
  </w:footnote>
  <w:footnote w:type="continuationSeparator" w:id="0">
    <w:p w:rsidR="00E43E4A" w:rsidRDefault="00E43E4A" w:rsidP="008F09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374B9"/>
    <w:multiLevelType w:val="hybridMultilevel"/>
    <w:tmpl w:val="62782706"/>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0753E0"/>
    <w:multiLevelType w:val="hybridMultilevel"/>
    <w:tmpl w:val="14A2EA3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 w15:restartNumberingAfterBreak="0">
    <w:nsid w:val="09070380"/>
    <w:multiLevelType w:val="hybridMultilevel"/>
    <w:tmpl w:val="3790E67C"/>
    <w:lvl w:ilvl="0" w:tplc="BEF8B772">
      <w:start w:val="1"/>
      <w:numFmt w:val="decimal"/>
      <w:lvlText w:val="%1."/>
      <w:lvlJc w:val="left"/>
      <w:pPr>
        <w:ind w:left="1440" w:hanging="360"/>
      </w:pPr>
      <w:rPr>
        <w:rFonts w:hint="default"/>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B7F3BB4"/>
    <w:multiLevelType w:val="multilevel"/>
    <w:tmpl w:val="5006670C"/>
    <w:lvl w:ilvl="0">
      <w:start w:val="1"/>
      <w:numFmt w:val="bullet"/>
      <w:lvlText w:val="-"/>
      <w:lvlJc w:val="left"/>
      <w:pPr>
        <w:ind w:left="1800" w:hanging="360"/>
      </w:pPr>
      <w:rPr>
        <w:rFonts w:ascii="Times New Roman" w:eastAsiaTheme="minorHAnsi" w:hAnsi="Times New Roman" w:cs="Times New Roman" w:hint="default"/>
      </w:rPr>
    </w:lvl>
    <w:lvl w:ilvl="1">
      <w:numFmt w:val="bullet"/>
      <w:lvlText w:val="o"/>
      <w:lvlJc w:val="left"/>
      <w:pPr>
        <w:ind w:left="2520" w:hanging="360"/>
      </w:pPr>
      <w:rPr>
        <w:rFonts w:ascii="Courier New" w:hAnsi="Courier New" w:cs="Courier New"/>
      </w:rPr>
    </w:lvl>
    <w:lvl w:ilvl="2">
      <w:numFmt w:val="bullet"/>
      <w:lvlText w:val=""/>
      <w:lvlJc w:val="left"/>
      <w:pPr>
        <w:ind w:left="3240" w:hanging="360"/>
      </w:pPr>
      <w:rPr>
        <w:rFonts w:ascii="Wingdings" w:hAnsi="Wingdings"/>
      </w:rPr>
    </w:lvl>
    <w:lvl w:ilvl="3">
      <w:numFmt w:val="bullet"/>
      <w:lvlText w:val=""/>
      <w:lvlJc w:val="left"/>
      <w:pPr>
        <w:ind w:left="3960" w:hanging="360"/>
      </w:pPr>
      <w:rPr>
        <w:rFonts w:ascii="Symbol" w:hAnsi="Symbol"/>
      </w:rPr>
    </w:lvl>
    <w:lvl w:ilvl="4">
      <w:numFmt w:val="bullet"/>
      <w:lvlText w:val="o"/>
      <w:lvlJc w:val="left"/>
      <w:pPr>
        <w:ind w:left="4680" w:hanging="360"/>
      </w:pPr>
      <w:rPr>
        <w:rFonts w:ascii="Courier New" w:hAnsi="Courier New" w:cs="Courier New"/>
      </w:rPr>
    </w:lvl>
    <w:lvl w:ilvl="5">
      <w:numFmt w:val="bullet"/>
      <w:lvlText w:val=""/>
      <w:lvlJc w:val="left"/>
      <w:pPr>
        <w:ind w:left="5400" w:hanging="360"/>
      </w:pPr>
      <w:rPr>
        <w:rFonts w:ascii="Wingdings" w:hAnsi="Wingdings"/>
      </w:rPr>
    </w:lvl>
    <w:lvl w:ilvl="6">
      <w:numFmt w:val="bullet"/>
      <w:lvlText w:val=""/>
      <w:lvlJc w:val="left"/>
      <w:pPr>
        <w:ind w:left="6120" w:hanging="360"/>
      </w:pPr>
      <w:rPr>
        <w:rFonts w:ascii="Symbol" w:hAnsi="Symbol"/>
      </w:rPr>
    </w:lvl>
    <w:lvl w:ilvl="7">
      <w:numFmt w:val="bullet"/>
      <w:lvlText w:val="o"/>
      <w:lvlJc w:val="left"/>
      <w:pPr>
        <w:ind w:left="6840" w:hanging="360"/>
      </w:pPr>
      <w:rPr>
        <w:rFonts w:ascii="Courier New" w:hAnsi="Courier New" w:cs="Courier New"/>
      </w:rPr>
    </w:lvl>
    <w:lvl w:ilvl="8">
      <w:numFmt w:val="bullet"/>
      <w:lvlText w:val=""/>
      <w:lvlJc w:val="left"/>
      <w:pPr>
        <w:ind w:left="7560" w:hanging="360"/>
      </w:pPr>
      <w:rPr>
        <w:rFonts w:ascii="Wingdings" w:hAnsi="Wingdings"/>
      </w:rPr>
    </w:lvl>
  </w:abstractNum>
  <w:abstractNum w:abstractNumId="4" w15:restartNumberingAfterBreak="0">
    <w:nsid w:val="0BE330E5"/>
    <w:multiLevelType w:val="multilevel"/>
    <w:tmpl w:val="039496EA"/>
    <w:lvl w:ilvl="0">
      <w:numFmt w:val="bullet"/>
      <w:lvlText w:val=""/>
      <w:lvlJc w:val="left"/>
      <w:pPr>
        <w:ind w:left="1440" w:hanging="360"/>
      </w:pPr>
      <w:rPr>
        <w:rFonts w:ascii="Wingdings" w:hAnsi="Wingdings"/>
      </w:rPr>
    </w:lvl>
    <w:lvl w:ilvl="1">
      <w:numFmt w:val="bullet"/>
      <w:lvlText w:val="-"/>
      <w:lvlJc w:val="left"/>
      <w:pPr>
        <w:ind w:left="2160" w:hanging="360"/>
      </w:pPr>
      <w:rPr>
        <w:rFonts w:ascii="Times New Roman" w:eastAsia="Calibri" w:hAnsi="Times New Roman" w:cs="Times New Roman"/>
      </w:rPr>
    </w:lvl>
    <w:lvl w:ilvl="2">
      <w:numFmt w:val="bullet"/>
      <w:lvlText w:val="–"/>
      <w:lvlJc w:val="left"/>
      <w:pPr>
        <w:ind w:left="2880" w:hanging="360"/>
      </w:pPr>
      <w:rPr>
        <w:rFonts w:ascii="Times New Roman" w:eastAsia="Calibri" w:hAnsi="Times New Roman" w:cs="Times New Roman"/>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5" w15:restartNumberingAfterBreak="0">
    <w:nsid w:val="0C571F80"/>
    <w:multiLevelType w:val="multilevel"/>
    <w:tmpl w:val="57D4B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1A4F56"/>
    <w:multiLevelType w:val="hybridMultilevel"/>
    <w:tmpl w:val="F7AAD20A"/>
    <w:lvl w:ilvl="0" w:tplc="11C063FC">
      <w:start w:val="1"/>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7" w15:restartNumberingAfterBreak="0">
    <w:nsid w:val="0DEF4818"/>
    <w:multiLevelType w:val="hybridMultilevel"/>
    <w:tmpl w:val="AA6A4C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0E1D18F3"/>
    <w:multiLevelType w:val="hybridMultilevel"/>
    <w:tmpl w:val="D1BE1DB6"/>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9" w15:restartNumberingAfterBreak="0">
    <w:nsid w:val="1A7D5EB7"/>
    <w:multiLevelType w:val="hybridMultilevel"/>
    <w:tmpl w:val="1E38AFA8"/>
    <w:lvl w:ilvl="0" w:tplc="11C063FC">
      <w:start w:val="1"/>
      <w:numFmt w:val="bullet"/>
      <w:lvlText w:val="-"/>
      <w:lvlJc w:val="left"/>
      <w:pPr>
        <w:ind w:left="915" w:hanging="360"/>
      </w:pPr>
      <w:rPr>
        <w:rFonts w:ascii="Times New Roman" w:eastAsiaTheme="minorHAnsi" w:hAnsi="Times New Roman" w:cs="Times New Roman"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0" w15:restartNumberingAfterBreak="0">
    <w:nsid w:val="1CFE0443"/>
    <w:multiLevelType w:val="hybridMultilevel"/>
    <w:tmpl w:val="700016DC"/>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1" w15:restartNumberingAfterBreak="0">
    <w:nsid w:val="1D5F7094"/>
    <w:multiLevelType w:val="hybridMultilevel"/>
    <w:tmpl w:val="D3C4BF6C"/>
    <w:lvl w:ilvl="0" w:tplc="0409000B">
      <w:start w:val="1"/>
      <w:numFmt w:val="bullet"/>
      <w:lvlText w:val=""/>
      <w:lvlJc w:val="left"/>
      <w:pPr>
        <w:ind w:left="2880" w:hanging="360"/>
      </w:pPr>
      <w:rPr>
        <w:rFonts w:ascii="Wingdings" w:hAnsi="Wingdings" w:hint="default"/>
      </w:rPr>
    </w:lvl>
    <w:lvl w:ilvl="1" w:tplc="0409000B">
      <w:start w:val="1"/>
      <w:numFmt w:val="bullet"/>
      <w:lvlText w:val=""/>
      <w:lvlJc w:val="left"/>
      <w:pPr>
        <w:ind w:left="3600" w:hanging="360"/>
      </w:pPr>
      <w:rPr>
        <w:rFonts w:ascii="Wingdings" w:hAnsi="Wingdings"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15:restartNumberingAfterBreak="0">
    <w:nsid w:val="24D10EDD"/>
    <w:multiLevelType w:val="hybridMultilevel"/>
    <w:tmpl w:val="E42C292E"/>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 w15:restartNumberingAfterBreak="0">
    <w:nsid w:val="25AC0255"/>
    <w:multiLevelType w:val="hybridMultilevel"/>
    <w:tmpl w:val="48E262A8"/>
    <w:lvl w:ilvl="0" w:tplc="11C063FC">
      <w:start w:val="1"/>
      <w:numFmt w:val="bullet"/>
      <w:lvlText w:val="-"/>
      <w:lvlJc w:val="left"/>
      <w:pPr>
        <w:ind w:left="2880" w:hanging="360"/>
      </w:pPr>
      <w:rPr>
        <w:rFonts w:ascii="Times New Roman" w:eastAsiaTheme="minorHAnsi"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 w15:restartNumberingAfterBreak="0">
    <w:nsid w:val="2ABB0874"/>
    <w:multiLevelType w:val="hybridMultilevel"/>
    <w:tmpl w:val="A214403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6A1EB3"/>
    <w:multiLevelType w:val="multilevel"/>
    <w:tmpl w:val="D21644D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6" w15:restartNumberingAfterBreak="0">
    <w:nsid w:val="2DDA4324"/>
    <w:multiLevelType w:val="multilevel"/>
    <w:tmpl w:val="181E97FE"/>
    <w:lvl w:ilvl="0">
      <w:start w:val="1"/>
      <w:numFmt w:val="bullet"/>
      <w:lvlText w:val="-"/>
      <w:lvlJc w:val="left"/>
      <w:pPr>
        <w:ind w:left="1800" w:hanging="360"/>
      </w:pPr>
      <w:rPr>
        <w:rFonts w:ascii="Times New Roman" w:eastAsiaTheme="minorHAnsi" w:hAnsi="Times New Roman" w:cs="Times New Roman" w:hint="default"/>
      </w:rPr>
    </w:lvl>
    <w:lvl w:ilvl="1">
      <w:numFmt w:val="bullet"/>
      <w:lvlText w:val="o"/>
      <w:lvlJc w:val="left"/>
      <w:pPr>
        <w:ind w:left="2520" w:hanging="360"/>
      </w:pPr>
      <w:rPr>
        <w:rFonts w:ascii="Courier New" w:hAnsi="Courier New" w:cs="Courier New"/>
      </w:rPr>
    </w:lvl>
    <w:lvl w:ilvl="2">
      <w:numFmt w:val="bullet"/>
      <w:lvlText w:val=""/>
      <w:lvlJc w:val="left"/>
      <w:pPr>
        <w:ind w:left="3240" w:hanging="360"/>
      </w:pPr>
      <w:rPr>
        <w:rFonts w:ascii="Wingdings" w:hAnsi="Wingdings"/>
      </w:rPr>
    </w:lvl>
    <w:lvl w:ilvl="3">
      <w:numFmt w:val="bullet"/>
      <w:lvlText w:val=""/>
      <w:lvlJc w:val="left"/>
      <w:pPr>
        <w:ind w:left="3960" w:hanging="360"/>
      </w:pPr>
      <w:rPr>
        <w:rFonts w:ascii="Symbol" w:hAnsi="Symbol"/>
      </w:rPr>
    </w:lvl>
    <w:lvl w:ilvl="4">
      <w:numFmt w:val="bullet"/>
      <w:lvlText w:val="o"/>
      <w:lvlJc w:val="left"/>
      <w:pPr>
        <w:ind w:left="4680" w:hanging="360"/>
      </w:pPr>
      <w:rPr>
        <w:rFonts w:ascii="Courier New" w:hAnsi="Courier New" w:cs="Courier New"/>
      </w:rPr>
    </w:lvl>
    <w:lvl w:ilvl="5">
      <w:numFmt w:val="bullet"/>
      <w:lvlText w:val=""/>
      <w:lvlJc w:val="left"/>
      <w:pPr>
        <w:ind w:left="5400" w:hanging="360"/>
      </w:pPr>
      <w:rPr>
        <w:rFonts w:ascii="Wingdings" w:hAnsi="Wingdings"/>
      </w:rPr>
    </w:lvl>
    <w:lvl w:ilvl="6">
      <w:numFmt w:val="bullet"/>
      <w:lvlText w:val=""/>
      <w:lvlJc w:val="left"/>
      <w:pPr>
        <w:ind w:left="6120" w:hanging="360"/>
      </w:pPr>
      <w:rPr>
        <w:rFonts w:ascii="Symbol" w:hAnsi="Symbol"/>
      </w:rPr>
    </w:lvl>
    <w:lvl w:ilvl="7">
      <w:numFmt w:val="bullet"/>
      <w:lvlText w:val="o"/>
      <w:lvlJc w:val="left"/>
      <w:pPr>
        <w:ind w:left="6840" w:hanging="360"/>
      </w:pPr>
      <w:rPr>
        <w:rFonts w:ascii="Courier New" w:hAnsi="Courier New" w:cs="Courier New"/>
      </w:rPr>
    </w:lvl>
    <w:lvl w:ilvl="8">
      <w:numFmt w:val="bullet"/>
      <w:lvlText w:val=""/>
      <w:lvlJc w:val="left"/>
      <w:pPr>
        <w:ind w:left="7560" w:hanging="360"/>
      </w:pPr>
      <w:rPr>
        <w:rFonts w:ascii="Wingdings" w:hAnsi="Wingdings"/>
      </w:rPr>
    </w:lvl>
  </w:abstractNum>
  <w:abstractNum w:abstractNumId="17" w15:restartNumberingAfterBreak="0">
    <w:nsid w:val="2EA77F67"/>
    <w:multiLevelType w:val="hybridMultilevel"/>
    <w:tmpl w:val="F3A000AC"/>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8" w15:restartNumberingAfterBreak="0">
    <w:nsid w:val="34C05816"/>
    <w:multiLevelType w:val="multilevel"/>
    <w:tmpl w:val="18D29C18"/>
    <w:lvl w:ilvl="0">
      <w:start w:val="1"/>
      <w:numFmt w:val="decimal"/>
      <w:lvlText w:val="%1."/>
      <w:lvlJc w:val="left"/>
      <w:pPr>
        <w:ind w:left="720" w:hanging="360"/>
      </w:pPr>
      <w:rPr>
        <w:rFonts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871137C"/>
    <w:multiLevelType w:val="hybridMultilevel"/>
    <w:tmpl w:val="0390F286"/>
    <w:lvl w:ilvl="0" w:tplc="8F8ECFBE">
      <w:start w:val="1"/>
      <w:numFmt w:val="bullet"/>
      <w:pStyle w:val="BongchuthichChar"/>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0" w15:restartNumberingAfterBreak="0">
    <w:nsid w:val="3BF85E28"/>
    <w:multiLevelType w:val="hybridMultilevel"/>
    <w:tmpl w:val="DBF62C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FD2477"/>
    <w:multiLevelType w:val="hybridMultilevel"/>
    <w:tmpl w:val="3E522CA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46782F7B"/>
    <w:multiLevelType w:val="multilevel"/>
    <w:tmpl w:val="31E22DB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49197C5B"/>
    <w:multiLevelType w:val="hybridMultilevel"/>
    <w:tmpl w:val="16DECB66"/>
    <w:lvl w:ilvl="0" w:tplc="5240D01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D52099E"/>
    <w:multiLevelType w:val="multilevel"/>
    <w:tmpl w:val="96C0AD9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5" w15:restartNumberingAfterBreak="0">
    <w:nsid w:val="54F57811"/>
    <w:multiLevelType w:val="hybridMultilevel"/>
    <w:tmpl w:val="CA7EDC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B">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490021"/>
    <w:multiLevelType w:val="hybridMultilevel"/>
    <w:tmpl w:val="89D63F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F479D6"/>
    <w:multiLevelType w:val="hybridMultilevel"/>
    <w:tmpl w:val="04B87B04"/>
    <w:lvl w:ilvl="0" w:tplc="04090005">
      <w:start w:val="1"/>
      <w:numFmt w:val="bullet"/>
      <w:lvlText w:val=""/>
      <w:lvlJc w:val="left"/>
      <w:pPr>
        <w:ind w:left="1077" w:hanging="360"/>
      </w:pPr>
      <w:rPr>
        <w:rFonts w:ascii="Wingdings" w:hAnsi="Wingdings" w:hint="default"/>
      </w:rPr>
    </w:lvl>
    <w:lvl w:ilvl="1" w:tplc="0409000B">
      <w:start w:val="1"/>
      <w:numFmt w:val="bullet"/>
      <w:lvlText w:val=""/>
      <w:lvlJc w:val="left"/>
      <w:pPr>
        <w:ind w:left="126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3237" w:hanging="360"/>
      </w:pPr>
      <w:rPr>
        <w:rFonts w:ascii="Symbol" w:hAnsi="Symbol" w:hint="default"/>
      </w:rPr>
    </w:lvl>
    <w:lvl w:ilvl="4" w:tplc="04090003">
      <w:start w:val="1"/>
      <w:numFmt w:val="bullet"/>
      <w:lvlText w:val="o"/>
      <w:lvlJc w:val="left"/>
      <w:pPr>
        <w:ind w:left="3957" w:hanging="360"/>
      </w:pPr>
      <w:rPr>
        <w:rFonts w:ascii="Courier New" w:hAnsi="Courier New" w:cs="Courier New" w:hint="default"/>
      </w:rPr>
    </w:lvl>
    <w:lvl w:ilvl="5" w:tplc="04090005">
      <w:start w:val="1"/>
      <w:numFmt w:val="bullet"/>
      <w:lvlText w:val=""/>
      <w:lvlJc w:val="left"/>
      <w:pPr>
        <w:ind w:left="4677" w:hanging="360"/>
      </w:pPr>
      <w:rPr>
        <w:rFonts w:ascii="Wingdings" w:hAnsi="Wingdings" w:hint="default"/>
      </w:rPr>
    </w:lvl>
    <w:lvl w:ilvl="6" w:tplc="04090001">
      <w:start w:val="1"/>
      <w:numFmt w:val="bullet"/>
      <w:lvlText w:val=""/>
      <w:lvlJc w:val="left"/>
      <w:pPr>
        <w:ind w:left="5397" w:hanging="360"/>
      </w:pPr>
      <w:rPr>
        <w:rFonts w:ascii="Symbol" w:hAnsi="Symbol" w:hint="default"/>
      </w:rPr>
    </w:lvl>
    <w:lvl w:ilvl="7" w:tplc="04090003">
      <w:start w:val="1"/>
      <w:numFmt w:val="bullet"/>
      <w:lvlText w:val="o"/>
      <w:lvlJc w:val="left"/>
      <w:pPr>
        <w:ind w:left="6117" w:hanging="360"/>
      </w:pPr>
      <w:rPr>
        <w:rFonts w:ascii="Courier New" w:hAnsi="Courier New" w:cs="Courier New" w:hint="default"/>
      </w:rPr>
    </w:lvl>
    <w:lvl w:ilvl="8" w:tplc="04090005">
      <w:start w:val="1"/>
      <w:numFmt w:val="bullet"/>
      <w:lvlText w:val=""/>
      <w:lvlJc w:val="left"/>
      <w:pPr>
        <w:ind w:left="6837" w:hanging="360"/>
      </w:pPr>
      <w:rPr>
        <w:rFonts w:ascii="Wingdings" w:hAnsi="Wingdings" w:hint="default"/>
      </w:rPr>
    </w:lvl>
  </w:abstractNum>
  <w:abstractNum w:abstractNumId="28" w15:restartNumberingAfterBreak="0">
    <w:nsid w:val="5A937F7E"/>
    <w:multiLevelType w:val="hybridMultilevel"/>
    <w:tmpl w:val="9F9A4B6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5E385200"/>
    <w:multiLevelType w:val="hybridMultilevel"/>
    <w:tmpl w:val="0A3E41A6"/>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0" w15:restartNumberingAfterBreak="0">
    <w:nsid w:val="5EE011B3"/>
    <w:multiLevelType w:val="hybridMultilevel"/>
    <w:tmpl w:val="65FC1358"/>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1" w15:restartNumberingAfterBreak="0">
    <w:nsid w:val="5F84065E"/>
    <w:multiLevelType w:val="hybridMultilevel"/>
    <w:tmpl w:val="DC6E0C9C"/>
    <w:lvl w:ilvl="0" w:tplc="11C063F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847772"/>
    <w:multiLevelType w:val="hybridMultilevel"/>
    <w:tmpl w:val="7B48FED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33" w15:restartNumberingAfterBreak="0">
    <w:nsid w:val="62645DC3"/>
    <w:multiLevelType w:val="hybridMultilevel"/>
    <w:tmpl w:val="7A5A36C6"/>
    <w:lvl w:ilvl="0" w:tplc="11C063FC">
      <w:start w:val="1"/>
      <w:numFmt w:val="bullet"/>
      <w:lvlText w:val="-"/>
      <w:lvlJc w:val="left"/>
      <w:pPr>
        <w:ind w:left="2880" w:hanging="360"/>
      </w:pPr>
      <w:rPr>
        <w:rFonts w:ascii="Times New Roman" w:eastAsiaTheme="minorHAnsi"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4" w15:restartNumberingAfterBreak="0">
    <w:nsid w:val="630C07CE"/>
    <w:multiLevelType w:val="hybridMultilevel"/>
    <w:tmpl w:val="8B048C2E"/>
    <w:lvl w:ilvl="0" w:tplc="D408B35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6328359C"/>
    <w:multiLevelType w:val="hybridMultilevel"/>
    <w:tmpl w:val="73D899A8"/>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6" w15:restartNumberingAfterBreak="0">
    <w:nsid w:val="64AC76C6"/>
    <w:multiLevelType w:val="hybridMultilevel"/>
    <w:tmpl w:val="D3C0229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68716F1"/>
    <w:multiLevelType w:val="multilevel"/>
    <w:tmpl w:val="E7EE440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2160" w:hanging="1800"/>
      </w:pPr>
      <w:rPr>
        <w:rFonts w:hint="default"/>
        <w:b w:val="0"/>
      </w:rPr>
    </w:lvl>
  </w:abstractNum>
  <w:abstractNum w:abstractNumId="38" w15:restartNumberingAfterBreak="0">
    <w:nsid w:val="678639D5"/>
    <w:multiLevelType w:val="multilevel"/>
    <w:tmpl w:val="F8C0A89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71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9" w15:restartNumberingAfterBreak="0">
    <w:nsid w:val="67D94328"/>
    <w:multiLevelType w:val="hybridMultilevel"/>
    <w:tmpl w:val="0AD273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15:restartNumberingAfterBreak="0">
    <w:nsid w:val="68555FD7"/>
    <w:multiLevelType w:val="hybridMultilevel"/>
    <w:tmpl w:val="13BC550E"/>
    <w:lvl w:ilvl="0" w:tplc="11C063FC">
      <w:start w:val="1"/>
      <w:numFmt w:val="bullet"/>
      <w:lvlText w:val="-"/>
      <w:lvlJc w:val="left"/>
      <w:pPr>
        <w:ind w:left="2880" w:hanging="360"/>
      </w:pPr>
      <w:rPr>
        <w:rFonts w:ascii="Times New Roman" w:eastAsiaTheme="minorHAnsi"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1" w15:restartNumberingAfterBreak="0">
    <w:nsid w:val="6AD420F9"/>
    <w:multiLevelType w:val="hybridMultilevel"/>
    <w:tmpl w:val="48D0C57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2" w15:restartNumberingAfterBreak="0">
    <w:nsid w:val="74181468"/>
    <w:multiLevelType w:val="hybridMultilevel"/>
    <w:tmpl w:val="F6B875DC"/>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3" w15:restartNumberingAfterBreak="0">
    <w:nsid w:val="756162D3"/>
    <w:multiLevelType w:val="hybridMultilevel"/>
    <w:tmpl w:val="226E3D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6B438FA"/>
    <w:multiLevelType w:val="hybridMultilevel"/>
    <w:tmpl w:val="7BF28240"/>
    <w:lvl w:ilvl="0" w:tplc="0409000B">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num w:numId="1">
    <w:abstractNumId w:val="15"/>
  </w:num>
  <w:num w:numId="2">
    <w:abstractNumId w:val="4"/>
  </w:num>
  <w:num w:numId="3">
    <w:abstractNumId w:val="34"/>
  </w:num>
  <w:num w:numId="4">
    <w:abstractNumId w:val="35"/>
  </w:num>
  <w:num w:numId="5">
    <w:abstractNumId w:val="23"/>
  </w:num>
  <w:num w:numId="6">
    <w:abstractNumId w:val="6"/>
  </w:num>
  <w:num w:numId="7">
    <w:abstractNumId w:val="11"/>
  </w:num>
  <w:num w:numId="8">
    <w:abstractNumId w:val="12"/>
  </w:num>
  <w:num w:numId="9">
    <w:abstractNumId w:val="22"/>
  </w:num>
  <w:num w:numId="10">
    <w:abstractNumId w:val="38"/>
  </w:num>
  <w:num w:numId="11">
    <w:abstractNumId w:val="7"/>
  </w:num>
  <w:num w:numId="12">
    <w:abstractNumId w:val="42"/>
  </w:num>
  <w:num w:numId="13">
    <w:abstractNumId w:val="3"/>
  </w:num>
  <w:num w:numId="14">
    <w:abstractNumId w:val="16"/>
  </w:num>
  <w:num w:numId="15">
    <w:abstractNumId w:val="33"/>
  </w:num>
  <w:num w:numId="16">
    <w:abstractNumId w:val="13"/>
  </w:num>
  <w:num w:numId="17">
    <w:abstractNumId w:val="40"/>
  </w:num>
  <w:num w:numId="18">
    <w:abstractNumId w:val="21"/>
  </w:num>
  <w:num w:numId="19">
    <w:abstractNumId w:val="28"/>
  </w:num>
  <w:num w:numId="20">
    <w:abstractNumId w:val="19"/>
  </w:num>
  <w:num w:numId="21">
    <w:abstractNumId w:val="32"/>
  </w:num>
  <w:num w:numId="22">
    <w:abstractNumId w:val="14"/>
  </w:num>
  <w:num w:numId="23">
    <w:abstractNumId w:val="1"/>
  </w:num>
  <w:num w:numId="24">
    <w:abstractNumId w:val="41"/>
  </w:num>
  <w:num w:numId="25">
    <w:abstractNumId w:val="27"/>
  </w:num>
  <w:num w:numId="26">
    <w:abstractNumId w:val="39"/>
  </w:num>
  <w:num w:numId="27">
    <w:abstractNumId w:val="5"/>
  </w:num>
  <w:num w:numId="28">
    <w:abstractNumId w:val="37"/>
  </w:num>
  <w:num w:numId="29">
    <w:abstractNumId w:val="44"/>
  </w:num>
  <w:num w:numId="30">
    <w:abstractNumId w:val="20"/>
  </w:num>
  <w:num w:numId="31">
    <w:abstractNumId w:val="31"/>
  </w:num>
  <w:num w:numId="32">
    <w:abstractNumId w:val="9"/>
  </w:num>
  <w:num w:numId="33">
    <w:abstractNumId w:val="36"/>
  </w:num>
  <w:num w:numId="34">
    <w:abstractNumId w:val="0"/>
  </w:num>
  <w:num w:numId="35">
    <w:abstractNumId w:val="17"/>
  </w:num>
  <w:num w:numId="36">
    <w:abstractNumId w:val="8"/>
  </w:num>
  <w:num w:numId="37">
    <w:abstractNumId w:val="24"/>
  </w:num>
  <w:num w:numId="38">
    <w:abstractNumId w:val="25"/>
  </w:num>
  <w:num w:numId="39">
    <w:abstractNumId w:val="18"/>
  </w:num>
  <w:num w:numId="40">
    <w:abstractNumId w:val="29"/>
  </w:num>
  <w:num w:numId="41">
    <w:abstractNumId w:val="30"/>
  </w:num>
  <w:num w:numId="42">
    <w:abstractNumId w:val="10"/>
  </w:num>
  <w:num w:numId="43">
    <w:abstractNumId w:val="43"/>
  </w:num>
  <w:num w:numId="44">
    <w:abstractNumId w:val="2"/>
  </w:num>
  <w:num w:numId="45">
    <w:abstractNumId w:val="26"/>
  </w:num>
  <w:numIdMacAtCleanup w:val="4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HU THIEN">
    <w15:presenceInfo w15:providerId="None" w15:userId="THU THI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6168"/>
    <w:rsid w:val="0003522A"/>
    <w:rsid w:val="000E2717"/>
    <w:rsid w:val="000E6168"/>
    <w:rsid w:val="001002C8"/>
    <w:rsid w:val="00106AB4"/>
    <w:rsid w:val="0018796A"/>
    <w:rsid w:val="0022574E"/>
    <w:rsid w:val="00242BD2"/>
    <w:rsid w:val="002811E4"/>
    <w:rsid w:val="004051BC"/>
    <w:rsid w:val="00406495"/>
    <w:rsid w:val="004862A3"/>
    <w:rsid w:val="00544A5F"/>
    <w:rsid w:val="00593C0B"/>
    <w:rsid w:val="0064325A"/>
    <w:rsid w:val="00686B7B"/>
    <w:rsid w:val="00695046"/>
    <w:rsid w:val="00874353"/>
    <w:rsid w:val="008A6E8A"/>
    <w:rsid w:val="008F09C2"/>
    <w:rsid w:val="008F11D0"/>
    <w:rsid w:val="009B6382"/>
    <w:rsid w:val="00A34A29"/>
    <w:rsid w:val="00A37BAB"/>
    <w:rsid w:val="00A76CD1"/>
    <w:rsid w:val="00AC287D"/>
    <w:rsid w:val="00BE25AC"/>
    <w:rsid w:val="00C32F9C"/>
    <w:rsid w:val="00D26C2A"/>
    <w:rsid w:val="00DB79D2"/>
    <w:rsid w:val="00DE64CF"/>
    <w:rsid w:val="00DF277A"/>
    <w:rsid w:val="00E1070C"/>
    <w:rsid w:val="00E43326"/>
    <w:rsid w:val="00E43E4A"/>
    <w:rsid w:val="00F07EBA"/>
    <w:rsid w:val="00F2496C"/>
    <w:rsid w:val="00F646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500A7E"/>
  <w15:chartTrackingRefBased/>
  <w15:docId w15:val="{BC62E58A-9E63-449B-9FFE-3AFA805208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style>
  <w:style w:type="paragraph" w:styleId="u1">
    <w:name w:val="heading 1"/>
    <w:basedOn w:val="Binhthng"/>
    <w:next w:val="Binhthng"/>
    <w:link w:val="u1Char"/>
    <w:rsid w:val="000E2717"/>
    <w:pPr>
      <w:autoSpaceDN w:val="0"/>
      <w:spacing w:before="100" w:after="100" w:line="240" w:lineRule="auto"/>
      <w:outlineLvl w:val="0"/>
    </w:pPr>
    <w:rPr>
      <w:rFonts w:ascii="Times New Roman" w:eastAsia="Times New Roman" w:hAnsi="Times New Roman" w:cs="Times New Roman"/>
      <w:b/>
      <w:bCs/>
      <w:kern w:val="3"/>
      <w:sz w:val="48"/>
      <w:szCs w:val="48"/>
      <w:lang w:val="vi-VN" w:eastAsia="vi-VN"/>
    </w:rPr>
  </w:style>
  <w:style w:type="paragraph" w:styleId="u2">
    <w:name w:val="heading 2"/>
    <w:basedOn w:val="Binhthng"/>
    <w:next w:val="Binhthng"/>
    <w:link w:val="u2Char"/>
    <w:uiPriority w:val="9"/>
    <w:semiHidden/>
    <w:unhideWhenUsed/>
    <w:qFormat/>
    <w:rsid w:val="008F11D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semiHidden/>
    <w:unhideWhenUsed/>
    <w:qFormat/>
    <w:rsid w:val="00106AB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rsid w:val="000E2717"/>
    <w:rPr>
      <w:rFonts w:ascii="Times New Roman" w:eastAsia="Times New Roman" w:hAnsi="Times New Roman" w:cs="Times New Roman"/>
      <w:b/>
      <w:bCs/>
      <w:kern w:val="3"/>
      <w:sz w:val="48"/>
      <w:szCs w:val="48"/>
      <w:lang w:val="vi-VN" w:eastAsia="vi-VN"/>
    </w:rPr>
  </w:style>
  <w:style w:type="character" w:customStyle="1" w:styleId="u2Char">
    <w:name w:val="Đầu đề 2 Char"/>
    <w:basedOn w:val="Phngmcinhcuaoanvn"/>
    <w:link w:val="u2"/>
    <w:uiPriority w:val="9"/>
    <w:semiHidden/>
    <w:rsid w:val="008F11D0"/>
    <w:rPr>
      <w:rFonts w:asciiTheme="majorHAnsi" w:eastAsiaTheme="majorEastAsia" w:hAnsiTheme="majorHAnsi" w:cstheme="majorBidi"/>
      <w:color w:val="2F5496" w:themeColor="accent1" w:themeShade="BF"/>
      <w:sz w:val="26"/>
      <w:szCs w:val="26"/>
    </w:rPr>
  </w:style>
  <w:style w:type="character" w:customStyle="1" w:styleId="u3Char">
    <w:name w:val="Đầu đề 3 Char"/>
    <w:basedOn w:val="Phngmcinhcuaoanvn"/>
    <w:link w:val="u3"/>
    <w:uiPriority w:val="9"/>
    <w:semiHidden/>
    <w:rsid w:val="00106AB4"/>
    <w:rPr>
      <w:rFonts w:asciiTheme="majorHAnsi" w:eastAsiaTheme="majorEastAsia" w:hAnsiTheme="majorHAnsi" w:cstheme="majorBidi"/>
      <w:color w:val="1F3763" w:themeColor="accent1" w:themeShade="7F"/>
      <w:sz w:val="24"/>
      <w:szCs w:val="24"/>
    </w:rPr>
  </w:style>
  <w:style w:type="paragraph" w:styleId="oancuaDanhsach">
    <w:name w:val="List Paragraph"/>
    <w:basedOn w:val="Binhthng"/>
    <w:link w:val="oancuaDanhsachChar"/>
    <w:qFormat/>
    <w:rsid w:val="000E2717"/>
    <w:pPr>
      <w:ind w:left="720"/>
      <w:contextualSpacing/>
    </w:pPr>
  </w:style>
  <w:style w:type="character" w:customStyle="1" w:styleId="oancuaDanhsachChar">
    <w:name w:val="Đoạn của Danh sách Char"/>
    <w:basedOn w:val="Phngmcinhcuaoanvn"/>
    <w:link w:val="oancuaDanhsach"/>
    <w:uiPriority w:val="34"/>
    <w:locked/>
    <w:rsid w:val="000E2717"/>
  </w:style>
  <w:style w:type="paragraph" w:styleId="Bongchuthich">
    <w:name w:val="Balloon Text"/>
    <w:basedOn w:val="Binhthng"/>
    <w:link w:val="BongchuthichChar"/>
    <w:uiPriority w:val="99"/>
    <w:semiHidden/>
    <w:unhideWhenUsed/>
    <w:rsid w:val="000E2717"/>
    <w:pPr>
      <w:spacing w:after="0" w:line="240" w:lineRule="auto"/>
    </w:pPr>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0E2717"/>
    <w:rPr>
      <w:rFonts w:ascii="Segoe UI" w:hAnsi="Segoe UI" w:cs="Segoe UI"/>
      <w:sz w:val="18"/>
      <w:szCs w:val="18"/>
    </w:rPr>
  </w:style>
  <w:style w:type="table" w:styleId="LiBang">
    <w:name w:val="Table Grid"/>
    <w:basedOn w:val="BangThngthng"/>
    <w:uiPriority w:val="59"/>
    <w:rsid w:val="00E433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dong3">
    <w:name w:val="List Number 3"/>
    <w:basedOn w:val="Binhthng"/>
    <w:uiPriority w:val="99"/>
    <w:semiHidden/>
    <w:unhideWhenUsed/>
    <w:rsid w:val="00593C0B"/>
    <w:pPr>
      <w:numPr>
        <w:numId w:val="20"/>
      </w:numPr>
      <w:contextualSpacing/>
    </w:pPr>
  </w:style>
  <w:style w:type="character" w:customStyle="1" w:styleId="McnhChar">
    <w:name w:val="Mặc định Char"/>
    <w:basedOn w:val="Phngmcinhcuaoanvn"/>
    <w:link w:val="Mcnh"/>
    <w:locked/>
    <w:rsid w:val="00106AB4"/>
    <w:rPr>
      <w:rFonts w:ascii="Times New Roman" w:hAnsi="Times New Roman" w:cs="Times New Roman"/>
      <w:color w:val="010101"/>
      <w:sz w:val="26"/>
      <w:szCs w:val="26"/>
    </w:rPr>
  </w:style>
  <w:style w:type="paragraph" w:customStyle="1" w:styleId="Mcnh">
    <w:name w:val="Mặc định"/>
    <w:basedOn w:val="utrang"/>
    <w:link w:val="McnhChar"/>
    <w:qFormat/>
    <w:rsid w:val="00106AB4"/>
    <w:pPr>
      <w:spacing w:line="360" w:lineRule="auto"/>
      <w:ind w:left="357"/>
      <w:jc w:val="center"/>
    </w:pPr>
    <w:rPr>
      <w:rFonts w:ascii="Times New Roman" w:hAnsi="Times New Roman" w:cs="Times New Roman"/>
      <w:color w:val="010101"/>
      <w:sz w:val="26"/>
      <w:szCs w:val="26"/>
    </w:rPr>
  </w:style>
  <w:style w:type="paragraph" w:styleId="utrang">
    <w:name w:val="header"/>
    <w:basedOn w:val="Binhthng"/>
    <w:link w:val="utrangChar"/>
    <w:uiPriority w:val="99"/>
    <w:unhideWhenUsed/>
    <w:rsid w:val="00106AB4"/>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106AB4"/>
  </w:style>
  <w:style w:type="character" w:styleId="Siuktni">
    <w:name w:val="Hyperlink"/>
    <w:basedOn w:val="Phngmcinhcuaoanvn"/>
    <w:uiPriority w:val="99"/>
    <w:unhideWhenUsed/>
    <w:rsid w:val="00106AB4"/>
    <w:rPr>
      <w:color w:val="0563C1" w:themeColor="hyperlink"/>
      <w:u w:val="single"/>
    </w:rPr>
  </w:style>
  <w:style w:type="character" w:customStyle="1" w:styleId="apple-converted-space">
    <w:name w:val="apple-converted-space"/>
    <w:basedOn w:val="Phngmcinhcuaoanvn"/>
    <w:rsid w:val="00106AB4"/>
  </w:style>
  <w:style w:type="paragraph" w:styleId="uMucluc">
    <w:name w:val="TOC Heading"/>
    <w:basedOn w:val="u1"/>
    <w:next w:val="Binhthng"/>
    <w:uiPriority w:val="39"/>
    <w:unhideWhenUsed/>
    <w:qFormat/>
    <w:rsid w:val="008F09C2"/>
    <w:pPr>
      <w:keepNext/>
      <w:keepLines/>
      <w:autoSpaceDN/>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Mucluc1">
    <w:name w:val="toc 1"/>
    <w:basedOn w:val="Binhthng"/>
    <w:next w:val="Binhthng"/>
    <w:autoRedefine/>
    <w:uiPriority w:val="39"/>
    <w:unhideWhenUsed/>
    <w:rsid w:val="008F09C2"/>
    <w:pPr>
      <w:spacing w:after="100"/>
    </w:pPr>
  </w:style>
  <w:style w:type="paragraph" w:styleId="Mucluc2">
    <w:name w:val="toc 2"/>
    <w:basedOn w:val="Binhthng"/>
    <w:next w:val="Binhthng"/>
    <w:autoRedefine/>
    <w:uiPriority w:val="39"/>
    <w:unhideWhenUsed/>
    <w:rsid w:val="008F09C2"/>
    <w:pPr>
      <w:spacing w:after="100"/>
      <w:ind w:left="220"/>
    </w:pPr>
  </w:style>
  <w:style w:type="paragraph" w:styleId="Mucluc3">
    <w:name w:val="toc 3"/>
    <w:basedOn w:val="Binhthng"/>
    <w:next w:val="Binhthng"/>
    <w:autoRedefine/>
    <w:uiPriority w:val="39"/>
    <w:unhideWhenUsed/>
    <w:rsid w:val="008F09C2"/>
    <w:pPr>
      <w:spacing w:after="100"/>
      <w:ind w:left="440"/>
    </w:pPr>
  </w:style>
  <w:style w:type="paragraph" w:styleId="Chntrang">
    <w:name w:val="footer"/>
    <w:basedOn w:val="Binhthng"/>
    <w:link w:val="ChntrangChar"/>
    <w:uiPriority w:val="99"/>
    <w:unhideWhenUsed/>
    <w:rsid w:val="008F09C2"/>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8F09C2"/>
  </w:style>
  <w:style w:type="paragraph" w:styleId="Mucluc4">
    <w:name w:val="toc 4"/>
    <w:basedOn w:val="Binhthng"/>
    <w:next w:val="Binhthng"/>
    <w:autoRedefine/>
    <w:uiPriority w:val="39"/>
    <w:unhideWhenUsed/>
    <w:rsid w:val="008F09C2"/>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2426638">
      <w:bodyDiv w:val="1"/>
      <w:marLeft w:val="0"/>
      <w:marRight w:val="0"/>
      <w:marTop w:val="0"/>
      <w:marBottom w:val="0"/>
      <w:divBdr>
        <w:top w:val="none" w:sz="0" w:space="0" w:color="auto"/>
        <w:left w:val="none" w:sz="0" w:space="0" w:color="auto"/>
        <w:bottom w:val="none" w:sz="0" w:space="0" w:color="auto"/>
        <w:right w:val="none" w:sz="0" w:space="0" w:color="auto"/>
      </w:divBdr>
    </w:div>
    <w:div w:id="434904391">
      <w:bodyDiv w:val="1"/>
      <w:marLeft w:val="0"/>
      <w:marRight w:val="0"/>
      <w:marTop w:val="0"/>
      <w:marBottom w:val="0"/>
      <w:divBdr>
        <w:top w:val="none" w:sz="0" w:space="0" w:color="auto"/>
        <w:left w:val="none" w:sz="0" w:space="0" w:color="auto"/>
        <w:bottom w:val="none" w:sz="0" w:space="0" w:color="auto"/>
        <w:right w:val="none" w:sz="0" w:space="0" w:color="auto"/>
      </w:divBdr>
    </w:div>
    <w:div w:id="527764814">
      <w:bodyDiv w:val="1"/>
      <w:marLeft w:val="0"/>
      <w:marRight w:val="0"/>
      <w:marTop w:val="0"/>
      <w:marBottom w:val="0"/>
      <w:divBdr>
        <w:top w:val="none" w:sz="0" w:space="0" w:color="auto"/>
        <w:left w:val="none" w:sz="0" w:space="0" w:color="auto"/>
        <w:bottom w:val="none" w:sz="0" w:space="0" w:color="auto"/>
        <w:right w:val="none" w:sz="0" w:space="0" w:color="auto"/>
      </w:divBdr>
    </w:div>
    <w:div w:id="546841669">
      <w:bodyDiv w:val="1"/>
      <w:marLeft w:val="0"/>
      <w:marRight w:val="0"/>
      <w:marTop w:val="0"/>
      <w:marBottom w:val="0"/>
      <w:divBdr>
        <w:top w:val="none" w:sz="0" w:space="0" w:color="auto"/>
        <w:left w:val="none" w:sz="0" w:space="0" w:color="auto"/>
        <w:bottom w:val="none" w:sz="0" w:space="0" w:color="auto"/>
        <w:right w:val="none" w:sz="0" w:space="0" w:color="auto"/>
      </w:divBdr>
    </w:div>
    <w:div w:id="738744592">
      <w:bodyDiv w:val="1"/>
      <w:marLeft w:val="0"/>
      <w:marRight w:val="0"/>
      <w:marTop w:val="0"/>
      <w:marBottom w:val="0"/>
      <w:divBdr>
        <w:top w:val="none" w:sz="0" w:space="0" w:color="auto"/>
        <w:left w:val="none" w:sz="0" w:space="0" w:color="auto"/>
        <w:bottom w:val="none" w:sz="0" w:space="0" w:color="auto"/>
        <w:right w:val="none" w:sz="0" w:space="0" w:color="auto"/>
      </w:divBdr>
    </w:div>
    <w:div w:id="1097949201">
      <w:bodyDiv w:val="1"/>
      <w:marLeft w:val="0"/>
      <w:marRight w:val="0"/>
      <w:marTop w:val="0"/>
      <w:marBottom w:val="0"/>
      <w:divBdr>
        <w:top w:val="none" w:sz="0" w:space="0" w:color="auto"/>
        <w:left w:val="none" w:sz="0" w:space="0" w:color="auto"/>
        <w:bottom w:val="none" w:sz="0" w:space="0" w:color="auto"/>
        <w:right w:val="none" w:sz="0" w:space="0" w:color="auto"/>
      </w:divBdr>
    </w:div>
    <w:div w:id="1153720309">
      <w:bodyDiv w:val="1"/>
      <w:marLeft w:val="0"/>
      <w:marRight w:val="0"/>
      <w:marTop w:val="0"/>
      <w:marBottom w:val="0"/>
      <w:divBdr>
        <w:top w:val="none" w:sz="0" w:space="0" w:color="auto"/>
        <w:left w:val="none" w:sz="0" w:space="0" w:color="auto"/>
        <w:bottom w:val="none" w:sz="0" w:space="0" w:color="auto"/>
        <w:right w:val="none" w:sz="0" w:space="0" w:color="auto"/>
      </w:divBdr>
    </w:div>
    <w:div w:id="1437944688">
      <w:bodyDiv w:val="1"/>
      <w:marLeft w:val="0"/>
      <w:marRight w:val="0"/>
      <w:marTop w:val="0"/>
      <w:marBottom w:val="0"/>
      <w:divBdr>
        <w:top w:val="none" w:sz="0" w:space="0" w:color="auto"/>
        <w:left w:val="none" w:sz="0" w:space="0" w:color="auto"/>
        <w:bottom w:val="none" w:sz="0" w:space="0" w:color="auto"/>
        <w:right w:val="none" w:sz="0" w:space="0" w:color="auto"/>
      </w:divBdr>
    </w:div>
    <w:div w:id="1492286405">
      <w:bodyDiv w:val="1"/>
      <w:marLeft w:val="0"/>
      <w:marRight w:val="0"/>
      <w:marTop w:val="0"/>
      <w:marBottom w:val="0"/>
      <w:divBdr>
        <w:top w:val="none" w:sz="0" w:space="0" w:color="auto"/>
        <w:left w:val="none" w:sz="0" w:space="0" w:color="auto"/>
        <w:bottom w:val="none" w:sz="0" w:space="0" w:color="auto"/>
        <w:right w:val="none" w:sz="0" w:space="0" w:color="auto"/>
      </w:divBdr>
    </w:div>
    <w:div w:id="1495754754">
      <w:bodyDiv w:val="1"/>
      <w:marLeft w:val="0"/>
      <w:marRight w:val="0"/>
      <w:marTop w:val="0"/>
      <w:marBottom w:val="0"/>
      <w:divBdr>
        <w:top w:val="none" w:sz="0" w:space="0" w:color="auto"/>
        <w:left w:val="none" w:sz="0" w:space="0" w:color="auto"/>
        <w:bottom w:val="none" w:sz="0" w:space="0" w:color="auto"/>
        <w:right w:val="none" w:sz="0" w:space="0" w:color="auto"/>
      </w:divBdr>
    </w:div>
    <w:div w:id="1772553557">
      <w:bodyDiv w:val="1"/>
      <w:marLeft w:val="0"/>
      <w:marRight w:val="0"/>
      <w:marTop w:val="0"/>
      <w:marBottom w:val="0"/>
      <w:divBdr>
        <w:top w:val="none" w:sz="0" w:space="0" w:color="auto"/>
        <w:left w:val="none" w:sz="0" w:space="0" w:color="auto"/>
        <w:bottom w:val="none" w:sz="0" w:space="0" w:color="auto"/>
        <w:right w:val="none" w:sz="0" w:space="0" w:color="auto"/>
      </w:divBdr>
    </w:div>
    <w:div w:id="2095734306">
      <w:bodyDiv w:val="1"/>
      <w:marLeft w:val="0"/>
      <w:marRight w:val="0"/>
      <w:marTop w:val="0"/>
      <w:marBottom w:val="0"/>
      <w:divBdr>
        <w:top w:val="none" w:sz="0" w:space="0" w:color="auto"/>
        <w:left w:val="none" w:sz="0" w:space="0" w:color="auto"/>
        <w:bottom w:val="none" w:sz="0" w:space="0" w:color="auto"/>
        <w:right w:val="none" w:sz="0" w:space="0" w:color="auto"/>
      </w:divBdr>
    </w:div>
    <w:div w:id="2117866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vi.wikipedia.org/wiki/Ch%C6%B0%C6%A1ng_tr%C3%ACnh_m%C3%A1y_t%C3%ADnh" TargetMode="External"/><Relationship Id="rId63" Type="http://schemas.openxmlformats.org/officeDocument/2006/relationships/hyperlink" Target="https://vi.wikipedia.org/wiki/Ng%C3%B4n_ng%E1%BB%AF_l%E1%BA%ADp_tr%C3%ACnh" TargetMode="External"/><Relationship Id="rId68" Type="http://schemas.openxmlformats.org/officeDocument/2006/relationships/hyperlink" Target="https://vi.wikipedia.org/wiki/C_th%C4%83ng" TargetMode="External"/><Relationship Id="rId76" Type="http://schemas.openxmlformats.org/officeDocument/2006/relationships/hyperlink" Target="https://vi.wikipedia.org/wiki/XHTML" TargetMode="External"/><Relationship Id="rId7" Type="http://schemas.openxmlformats.org/officeDocument/2006/relationships/endnotes" Target="endnotes.xml"/><Relationship Id="rId71" Type="http://schemas.openxmlformats.org/officeDocument/2006/relationships/hyperlink" Target="https://vi.wikipedia.org/w/index.php?title=J_th%C4%83ng&amp;action=edit&amp;redlink=1"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vi.wikipedia.org/wiki/M%C3%B4i_tr%C6%B0%E1%BB%9Dng_ph%C3%A1t_tri%E1%BB%83n_t%C3%ADch_h%E1%BB%A3p" TargetMode="External"/><Relationship Id="rId58" Type="http://schemas.openxmlformats.org/officeDocument/2006/relationships/hyperlink" Target="https://vi.wikipedia.org/wiki/Windows_Presentation_Foundation" TargetMode="External"/><Relationship Id="rId66" Type="http://schemas.openxmlformats.org/officeDocument/2006/relationships/hyperlink" Target="https://vi.wikipedia.org/w/index.php?title=C%2B%2B/CLI&amp;action=edit&amp;redlink=1" TargetMode="External"/><Relationship Id="rId74" Type="http://schemas.openxmlformats.org/officeDocument/2006/relationships/hyperlink" Target="https://vi.wikipedia.org/wiki/XML"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vi.wikipedia.org/wiki/Ng%C3%B4n_ng%E1%BB%AF_m%C3%A1y" TargetMode="Externa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vi.wikipedia.org/wiki/Microsoft_Silverlight" TargetMode="External"/><Relationship Id="rId65" Type="http://schemas.openxmlformats.org/officeDocument/2006/relationships/hyperlink" Target="https://vi.wikipedia.org/wiki/C%2B%2B" TargetMode="External"/><Relationship Id="rId73" Type="http://schemas.openxmlformats.org/officeDocument/2006/relationships/hyperlink" Target="https://vi.wikipedia.org/wiki/Ruby" TargetMode="External"/><Relationship Id="rId78" Type="http://schemas.openxmlformats.org/officeDocument/2006/relationships/hyperlink" Target="https://vi.wikipedia.org/wiki/CSS"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vi.wikipedia.org/w/index.php?title=Windows_API&amp;action=edit&amp;redlink=1" TargetMode="External"/><Relationship Id="rId64" Type="http://schemas.openxmlformats.org/officeDocument/2006/relationships/hyperlink" Target="https://vi.wikipedia.org/wiki/C_(ng%C3%B4n_ng%E1%BB%AF_l%E1%BA%ADp_tr%C3%ACnh)" TargetMode="External"/><Relationship Id="rId69" Type="http://schemas.openxmlformats.org/officeDocument/2006/relationships/hyperlink" Target="https://vi.wikipedia.org/w/index.php?title=F_th%C4%83ng&amp;action=edit&amp;redlink=1" TargetMode="External"/><Relationship Id="rId77" Type="http://schemas.openxmlformats.org/officeDocument/2006/relationships/hyperlink" Target="https://vi.wikipedia.org/wiki/JavaScript"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vi.wikipedia.org/wiki/Python" TargetMode="External"/><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vi.wikipedia.org/wiki/Windows_Store" TargetMode="External"/><Relationship Id="rId67" Type="http://schemas.openxmlformats.org/officeDocument/2006/relationships/hyperlink" Target="https://vi.wikipedia.org/wiki/VB.NET"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vi.wikipedia.org/wiki/Microsoft" TargetMode="External"/><Relationship Id="rId62" Type="http://schemas.openxmlformats.org/officeDocument/2006/relationships/hyperlink" Target="https://vi.wikipedia.org/w/index.php?title=M%C3%A3_s%E1%BB%91_qu%E1%BA%A3n_l%C3%BD&amp;action=edit&amp;redlink=1" TargetMode="External"/><Relationship Id="rId70" Type="http://schemas.openxmlformats.org/officeDocument/2006/relationships/hyperlink" Target="https://vi.wikipedia.org/w/index.php?title=J%2B%2B&amp;action=edit&amp;redlink=1" TargetMode="External"/><Relationship Id="rId75" Type="http://schemas.openxmlformats.org/officeDocument/2006/relationships/hyperlink" Target="https://vi.wikipedia.org/wiki/XSL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vi.wikipedia.org/w/index.php?title=Windows_Forms&amp;action=edit&amp;redlink=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4F821A-CA3F-40AE-AA1E-7E6183ED28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534</TotalTime>
  <Pages>69</Pages>
  <Words>8762</Words>
  <Characters>49946</Characters>
  <Application>Microsoft Office Word</Application>
  <DocSecurity>0</DocSecurity>
  <Lines>416</Lines>
  <Paragraphs>117</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58591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 THIEN</dc:creator>
  <cp:keywords/>
  <dc:description/>
  <cp:lastModifiedBy>THU THIEN</cp:lastModifiedBy>
  <cp:revision>9</cp:revision>
  <dcterms:created xsi:type="dcterms:W3CDTF">2018-07-02T03:14:00Z</dcterms:created>
  <dcterms:modified xsi:type="dcterms:W3CDTF">2018-07-02T18:42:00Z</dcterms:modified>
</cp:coreProperties>
</file>